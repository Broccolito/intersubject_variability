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DE3F8" w14:textId="0C61B2C9" w:rsidR="00F46F77" w:rsidRPr="00643ECB" w:rsidRDefault="00F46F77" w:rsidP="00913E8E">
      <w:pPr>
        <w:pStyle w:val="MDPI11articletype"/>
      </w:pPr>
      <w:r w:rsidRPr="00643ECB">
        <w:t>Article</w:t>
      </w:r>
    </w:p>
    <w:p w14:paraId="1965726F" w14:textId="3771F850" w:rsidR="00CD06B2" w:rsidRPr="00643ECB" w:rsidRDefault="00864543" w:rsidP="00913E8E">
      <w:pPr>
        <w:pStyle w:val="MDPI12title"/>
        <w:spacing w:line="240" w:lineRule="auto"/>
      </w:pPr>
      <w:r w:rsidRPr="00864543">
        <w:rPr>
          <w:i/>
          <w:iCs/>
        </w:rPr>
        <w:t>In-silico</w:t>
      </w:r>
      <w:r>
        <w:t xml:space="preserve"> quantification of</w:t>
      </w:r>
      <w:r w:rsidRPr="00643ECB">
        <w:t xml:space="preserve"> </w:t>
      </w:r>
      <w:proofErr w:type="spellStart"/>
      <w:r w:rsidR="00FD0349" w:rsidRPr="00643ECB">
        <w:t>int</w:t>
      </w:r>
      <w:r w:rsidR="00FD0349">
        <w:t>er</w:t>
      </w:r>
      <w:r w:rsidR="00FD0349" w:rsidRPr="00643ECB">
        <w:t>subject</w:t>
      </w:r>
      <w:proofErr w:type="spellEnd"/>
      <w:r w:rsidR="00FD0349" w:rsidRPr="00643ECB">
        <w:t xml:space="preserve"> </w:t>
      </w:r>
      <w:r w:rsidR="00CD06B2" w:rsidRPr="00643ECB">
        <w:t xml:space="preserve">variability </w:t>
      </w:r>
      <w:commentRangeStart w:id="0"/>
      <w:r w:rsidR="003D51C5">
        <w:t>o</w:t>
      </w:r>
      <w:r w:rsidR="00CD06B2" w:rsidRPr="00643ECB">
        <w:t xml:space="preserve">n </w:t>
      </w:r>
      <w:commentRangeEnd w:id="0"/>
      <w:r w:rsidR="00F24C61">
        <w:rPr>
          <w:rStyle w:val="CommentReference"/>
          <w:rFonts w:eastAsia="SimSun"/>
          <w:b w:val="0"/>
          <w:snapToGrid/>
          <w:lang w:eastAsia="zh-CN" w:bidi="ar-SA"/>
        </w:rPr>
        <w:commentReference w:id="0"/>
      </w:r>
      <w:r w:rsidR="00152131">
        <w:t xml:space="preserve">aerosol </w:t>
      </w:r>
      <w:r w:rsidR="00CD06B2" w:rsidRPr="00643ECB">
        <w:t>deposition</w:t>
      </w:r>
      <w:r w:rsidR="00152131">
        <w:t xml:space="preserve"> in the oral </w:t>
      </w:r>
      <w:r w:rsidR="00152131" w:rsidRPr="00643ECB">
        <w:t>airway</w:t>
      </w:r>
    </w:p>
    <w:p w14:paraId="2C908BC4" w14:textId="77777777" w:rsidR="00CD06B2" w:rsidRPr="00643ECB" w:rsidRDefault="00CD06B2" w:rsidP="00913E8E">
      <w:pPr>
        <w:snapToGrid w:val="0"/>
        <w:spacing w:line="240" w:lineRule="auto"/>
        <w:rPr>
          <w:lang w:eastAsia="de-DE" w:bidi="en-US"/>
        </w:rPr>
      </w:pPr>
    </w:p>
    <w:p w14:paraId="3982B326" w14:textId="404BD611" w:rsidR="00BD216E" w:rsidRPr="00643ECB" w:rsidRDefault="00CD06B2" w:rsidP="00913E8E">
      <w:pPr>
        <w:pStyle w:val="MDPI13authornames"/>
        <w:spacing w:line="240" w:lineRule="auto"/>
      </w:pPr>
      <w:proofErr w:type="spellStart"/>
      <w:r w:rsidRPr="00643ECB">
        <w:t>Azadeh</w:t>
      </w:r>
      <w:proofErr w:type="spellEnd"/>
      <w:r w:rsidRPr="00643ECB">
        <w:t xml:space="preserve"> A.T. </w:t>
      </w:r>
      <w:proofErr w:type="spellStart"/>
      <w:r w:rsidRPr="00643ECB">
        <w:t>Borojeni</w:t>
      </w:r>
      <w:proofErr w:type="spellEnd"/>
      <w:r w:rsidR="00F46F77" w:rsidRPr="00643ECB">
        <w:t xml:space="preserve"> </w:t>
      </w:r>
      <w:proofErr w:type="gramStart"/>
      <w:r w:rsidR="00F46F77" w:rsidRPr="00643ECB">
        <w:rPr>
          <w:vertAlign w:val="superscript"/>
        </w:rPr>
        <w:t>1</w:t>
      </w:r>
      <w:r w:rsidRPr="00643ECB">
        <w:rPr>
          <w:vertAlign w:val="superscript"/>
        </w:rPr>
        <w:t>,</w:t>
      </w:r>
      <w:r w:rsidRPr="00643ECB">
        <w:t>*</w:t>
      </w:r>
      <w:proofErr w:type="gramEnd"/>
      <w:r w:rsidR="00F46F77" w:rsidRPr="00643ECB">
        <w:t xml:space="preserve">, </w:t>
      </w:r>
      <w:r w:rsidRPr="00643ECB">
        <w:t>Wanjun Gu</w:t>
      </w:r>
      <w:r w:rsidR="00F46F77" w:rsidRPr="00643ECB">
        <w:t xml:space="preserve"> </w:t>
      </w:r>
      <w:r w:rsidRPr="00643ECB">
        <w:rPr>
          <w:vertAlign w:val="superscript"/>
        </w:rPr>
        <w:t>1</w:t>
      </w:r>
      <w:r w:rsidRPr="00643ECB">
        <w:t xml:space="preserve">, Bahman </w:t>
      </w:r>
      <w:proofErr w:type="spellStart"/>
      <w:r w:rsidRPr="00643ECB">
        <w:t>Asgharian</w:t>
      </w:r>
      <w:proofErr w:type="spellEnd"/>
      <w:r w:rsidR="00F46F77" w:rsidRPr="00643ECB">
        <w:t xml:space="preserve"> </w:t>
      </w:r>
      <w:r w:rsidR="00F46F77" w:rsidRPr="00643ECB">
        <w:rPr>
          <w:vertAlign w:val="superscript"/>
        </w:rPr>
        <w:t>2</w:t>
      </w:r>
      <w:r w:rsidR="00527582" w:rsidRPr="00643ECB">
        <w:t xml:space="preserve">, Owen Price </w:t>
      </w:r>
      <w:r w:rsidR="009A3D5C" w:rsidRPr="00643ECB">
        <w:rPr>
          <w:vertAlign w:val="superscript"/>
        </w:rPr>
        <w:t>2</w:t>
      </w:r>
      <w:r w:rsidR="00D80856" w:rsidRPr="00643ECB">
        <w:t xml:space="preserve">, Andrew P. </w:t>
      </w:r>
      <w:proofErr w:type="spellStart"/>
      <w:r w:rsidR="00D80856" w:rsidRPr="00643ECB">
        <w:t>Kuprat</w:t>
      </w:r>
      <w:proofErr w:type="spellEnd"/>
      <w:r w:rsidR="00D80856" w:rsidRPr="00643ECB">
        <w:t xml:space="preserve"> </w:t>
      </w:r>
      <w:r w:rsidR="009A3D5C" w:rsidRPr="00643ECB">
        <w:rPr>
          <w:vertAlign w:val="superscript"/>
        </w:rPr>
        <w:t>3</w:t>
      </w:r>
      <w:r w:rsidR="00A95747" w:rsidRPr="00643ECB">
        <w:t xml:space="preserve">, Rajesh K. Singh </w:t>
      </w:r>
      <w:r w:rsidR="009A3D5C" w:rsidRPr="00643ECB">
        <w:rPr>
          <w:vertAlign w:val="superscript"/>
        </w:rPr>
        <w:t>3</w:t>
      </w:r>
      <w:r w:rsidR="00130267" w:rsidRPr="00643ECB">
        <w:t xml:space="preserve">, Sean Colby </w:t>
      </w:r>
      <w:r w:rsidR="009A3D5C" w:rsidRPr="00643ECB">
        <w:rPr>
          <w:vertAlign w:val="superscript"/>
        </w:rPr>
        <w:t>3</w:t>
      </w:r>
      <w:r w:rsidR="00130267" w:rsidRPr="00643ECB">
        <w:t xml:space="preserve">, Richard A. Corley </w:t>
      </w:r>
      <w:r w:rsidR="009A3D5C" w:rsidRPr="00643ECB">
        <w:rPr>
          <w:vertAlign w:val="superscript"/>
        </w:rPr>
        <w:t>3,4</w:t>
      </w:r>
      <w:r w:rsidR="00130267" w:rsidRPr="00643ECB">
        <w:rPr>
          <w:vertAlign w:val="superscript"/>
        </w:rPr>
        <w:t xml:space="preserve"> </w:t>
      </w:r>
      <w:r w:rsidR="00130267" w:rsidRPr="00643ECB">
        <w:t xml:space="preserve">and Chantal </w:t>
      </w:r>
      <w:proofErr w:type="spellStart"/>
      <w:r w:rsidR="00130267" w:rsidRPr="00643ECB">
        <w:t>Darquenne</w:t>
      </w:r>
      <w:proofErr w:type="spellEnd"/>
      <w:r w:rsidR="00130267" w:rsidRPr="00643ECB">
        <w:t xml:space="preserve"> </w:t>
      </w:r>
      <w:r w:rsidR="00130267" w:rsidRPr="00643ECB">
        <w:rPr>
          <w:vertAlign w:val="superscript"/>
        </w:rPr>
        <w:t>1</w:t>
      </w:r>
      <w:r w:rsidR="003D71CD" w:rsidRPr="00643ECB">
        <w:rPr>
          <w:vertAlign w:val="superscript"/>
        </w:rPr>
        <w:t>,</w:t>
      </w:r>
      <w:r w:rsidR="003D71CD" w:rsidRPr="00643ECB">
        <w:t>*</w:t>
      </w:r>
    </w:p>
    <w:tbl>
      <w:tblPr>
        <w:tblpPr w:leftFromText="198" w:rightFromText="198" w:vertAnchor="page" w:horzAnchor="margin" w:tblpY="9954"/>
        <w:tblW w:w="2410" w:type="dxa"/>
        <w:tblLayout w:type="fixed"/>
        <w:tblCellMar>
          <w:left w:w="0" w:type="dxa"/>
          <w:right w:w="0" w:type="dxa"/>
        </w:tblCellMar>
        <w:tblLook w:val="04A0" w:firstRow="1" w:lastRow="0" w:firstColumn="1" w:lastColumn="0" w:noHBand="0" w:noVBand="1"/>
      </w:tblPr>
      <w:tblGrid>
        <w:gridCol w:w="2410"/>
      </w:tblGrid>
      <w:tr w:rsidR="00BD216E" w:rsidRPr="00643ECB" w14:paraId="4192974D" w14:textId="77777777" w:rsidTr="007D1F55">
        <w:tc>
          <w:tcPr>
            <w:tcW w:w="2410" w:type="dxa"/>
            <w:shd w:val="clear" w:color="auto" w:fill="auto"/>
          </w:tcPr>
          <w:p w14:paraId="661F7D70" w14:textId="77777777" w:rsidR="00BD216E" w:rsidRPr="00643ECB" w:rsidRDefault="00BD216E" w:rsidP="00913E8E">
            <w:pPr>
              <w:pStyle w:val="MDPI61Citation"/>
              <w:spacing w:after="120" w:line="240" w:lineRule="auto"/>
            </w:pPr>
            <w:r w:rsidRPr="00643ECB">
              <w:rPr>
                <w:b/>
              </w:rPr>
              <w:t>Citation:</w:t>
            </w:r>
            <w:r w:rsidRPr="00643ECB">
              <w:t xml:space="preserve"> </w:t>
            </w:r>
            <w:proofErr w:type="spellStart"/>
            <w:r w:rsidRPr="00643ECB">
              <w:t>Lastname</w:t>
            </w:r>
            <w:proofErr w:type="spellEnd"/>
            <w:r w:rsidRPr="00643ECB">
              <w:t xml:space="preserve">, F.; </w:t>
            </w:r>
            <w:proofErr w:type="spellStart"/>
            <w:r w:rsidRPr="00643ECB">
              <w:t>Lastname</w:t>
            </w:r>
            <w:proofErr w:type="spellEnd"/>
            <w:r w:rsidRPr="00643ECB">
              <w:t xml:space="preserve">, F.; </w:t>
            </w:r>
            <w:proofErr w:type="spellStart"/>
            <w:r w:rsidRPr="00643ECB">
              <w:t>Lastname</w:t>
            </w:r>
            <w:proofErr w:type="spellEnd"/>
            <w:r w:rsidRPr="00643ECB">
              <w:t xml:space="preserve">, F. Title. </w:t>
            </w:r>
            <w:r w:rsidRPr="00643ECB">
              <w:rPr>
                <w:i/>
              </w:rPr>
              <w:t xml:space="preserve">Pharmaceutics </w:t>
            </w:r>
            <w:r w:rsidRPr="00643ECB">
              <w:rPr>
                <w:b/>
              </w:rPr>
              <w:t>2022</w:t>
            </w:r>
            <w:r w:rsidRPr="00643ECB">
              <w:t>,</w:t>
            </w:r>
            <w:r w:rsidRPr="00643ECB">
              <w:rPr>
                <w:i/>
              </w:rPr>
              <w:t xml:space="preserve"> 14</w:t>
            </w:r>
            <w:r w:rsidRPr="00643ECB">
              <w:t>, x. https://doi.org/10.3390/xxxxx</w:t>
            </w:r>
          </w:p>
          <w:p w14:paraId="611C1A36" w14:textId="77777777" w:rsidR="00BD216E" w:rsidRPr="00643ECB" w:rsidRDefault="00BD216E" w:rsidP="00913E8E">
            <w:pPr>
              <w:pStyle w:val="MDPI15academiceditor"/>
              <w:spacing w:after="120" w:line="240" w:lineRule="auto"/>
            </w:pPr>
            <w:r w:rsidRPr="00643ECB">
              <w:t xml:space="preserve">Academic Editor: </w:t>
            </w:r>
            <w:proofErr w:type="spellStart"/>
            <w:r w:rsidRPr="00643ECB">
              <w:t>Firstname</w:t>
            </w:r>
            <w:proofErr w:type="spellEnd"/>
            <w:r w:rsidRPr="00643ECB">
              <w:t xml:space="preserve"> </w:t>
            </w:r>
            <w:proofErr w:type="spellStart"/>
            <w:r w:rsidRPr="00643ECB">
              <w:t>Lastname</w:t>
            </w:r>
            <w:proofErr w:type="spellEnd"/>
          </w:p>
          <w:p w14:paraId="0E26725F" w14:textId="77777777" w:rsidR="00BD216E" w:rsidRPr="00643ECB" w:rsidRDefault="00BD216E" w:rsidP="00913E8E">
            <w:pPr>
              <w:pStyle w:val="MDPI14history"/>
              <w:spacing w:before="120" w:line="240" w:lineRule="auto"/>
            </w:pPr>
            <w:r w:rsidRPr="00643ECB">
              <w:t>Received: date</w:t>
            </w:r>
          </w:p>
          <w:p w14:paraId="73FE5770" w14:textId="77777777" w:rsidR="00BD216E" w:rsidRPr="00643ECB" w:rsidRDefault="00BD216E" w:rsidP="00913E8E">
            <w:pPr>
              <w:pStyle w:val="MDPI14history"/>
              <w:spacing w:line="240" w:lineRule="auto"/>
            </w:pPr>
            <w:r w:rsidRPr="00643ECB">
              <w:t>Accepted: date</w:t>
            </w:r>
          </w:p>
          <w:p w14:paraId="7F6D54FA" w14:textId="77777777" w:rsidR="00BD216E" w:rsidRPr="00643ECB" w:rsidRDefault="00BD216E" w:rsidP="00913E8E">
            <w:pPr>
              <w:pStyle w:val="MDPI14history"/>
              <w:spacing w:after="120" w:line="240" w:lineRule="auto"/>
            </w:pPr>
            <w:r w:rsidRPr="00643ECB">
              <w:t>Published: date</w:t>
            </w:r>
          </w:p>
          <w:p w14:paraId="2061ED3D" w14:textId="77777777" w:rsidR="00BD216E" w:rsidRPr="00643ECB" w:rsidRDefault="00BD216E" w:rsidP="00913E8E">
            <w:pPr>
              <w:pStyle w:val="MDPI63Notes"/>
              <w:spacing w:line="240" w:lineRule="auto"/>
              <w:jc w:val="both"/>
            </w:pPr>
            <w:r w:rsidRPr="00643ECB">
              <w:rPr>
                <w:b/>
              </w:rPr>
              <w:t>Publisher’s Note:</w:t>
            </w:r>
            <w:r w:rsidRPr="00643ECB">
              <w:t xml:space="preserve"> MDPI stays neutral </w:t>
            </w:r>
            <w:proofErr w:type="gramStart"/>
            <w:r w:rsidRPr="00643ECB">
              <w:t>with regard to</w:t>
            </w:r>
            <w:proofErr w:type="gramEnd"/>
            <w:r w:rsidRPr="00643ECB">
              <w:t xml:space="preserve"> jurisdictional claims in published maps and institutional affiliations.</w:t>
            </w:r>
          </w:p>
          <w:p w14:paraId="67D6FEB8" w14:textId="77777777" w:rsidR="00BD216E" w:rsidRPr="00643ECB" w:rsidRDefault="00BD216E" w:rsidP="00913E8E">
            <w:pPr>
              <w:adjustRightInd w:val="0"/>
              <w:snapToGrid w:val="0"/>
              <w:spacing w:before="120" w:line="240" w:lineRule="auto"/>
              <w:ind w:right="113"/>
              <w:jc w:val="left"/>
              <w:rPr>
                <w:rFonts w:eastAsia="DengXian"/>
                <w:bCs/>
                <w:sz w:val="14"/>
                <w:szCs w:val="14"/>
                <w:lang w:bidi="en-US"/>
              </w:rPr>
            </w:pPr>
            <w:r w:rsidRPr="00643ECB">
              <w:rPr>
                <w:rFonts w:eastAsia="DengXian"/>
                <w:noProof/>
              </w:rPr>
              <w:drawing>
                <wp:inline distT="0" distB="0" distL="0" distR="0" wp14:anchorId="5DD4950E" wp14:editId="3F6723F6">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3DF6D693" w14:textId="77777777" w:rsidR="00BD216E" w:rsidRPr="00643ECB" w:rsidRDefault="00BD216E" w:rsidP="00913E8E">
            <w:pPr>
              <w:adjustRightInd w:val="0"/>
              <w:snapToGrid w:val="0"/>
              <w:spacing w:before="60" w:line="240" w:lineRule="auto"/>
              <w:ind w:right="113"/>
              <w:rPr>
                <w:rFonts w:eastAsia="DengXian"/>
                <w:bCs/>
                <w:sz w:val="14"/>
                <w:szCs w:val="14"/>
                <w:lang w:bidi="en-US"/>
              </w:rPr>
            </w:pPr>
            <w:r w:rsidRPr="00643ECB">
              <w:rPr>
                <w:rFonts w:eastAsia="DengXian"/>
                <w:b/>
                <w:bCs/>
                <w:sz w:val="14"/>
                <w:szCs w:val="14"/>
                <w:lang w:bidi="en-US"/>
              </w:rPr>
              <w:t>Copyright:</w:t>
            </w:r>
            <w:r w:rsidRPr="00643ECB">
              <w:rPr>
                <w:rFonts w:eastAsia="DengXian"/>
                <w:bCs/>
                <w:sz w:val="14"/>
                <w:szCs w:val="14"/>
                <w:lang w:bidi="en-US"/>
              </w:rPr>
              <w:t xml:space="preserve"> © 2022 by the authors. Submitted for possible open access publication under the terms and conditions of the Creative Commons Attribution (CC BY) license (https://creativecommons.org/licenses/by/4.0/).</w:t>
            </w:r>
          </w:p>
        </w:tc>
      </w:tr>
    </w:tbl>
    <w:p w14:paraId="2FC32CE8" w14:textId="2B9C3BBF" w:rsidR="00F46F77" w:rsidRPr="00643ECB" w:rsidRDefault="00094333" w:rsidP="00913E8E">
      <w:pPr>
        <w:pStyle w:val="MDPI16affiliation"/>
        <w:spacing w:line="240" w:lineRule="auto"/>
      </w:pPr>
      <w:r w:rsidRPr="00643ECB">
        <w:rPr>
          <w:vertAlign w:val="superscript"/>
        </w:rPr>
        <w:t>1</w:t>
      </w:r>
      <w:r w:rsidR="000247C8">
        <w:t xml:space="preserve"> </w:t>
      </w:r>
      <w:r w:rsidR="001F001B" w:rsidRPr="00643ECB">
        <w:t>Department of Medicine, University of California, San Diego, CA, USA</w:t>
      </w:r>
    </w:p>
    <w:p w14:paraId="6D9E8224" w14:textId="19B3C3DA" w:rsidR="00F46F77" w:rsidRPr="00643ECB" w:rsidRDefault="00F46F77" w:rsidP="00913E8E">
      <w:pPr>
        <w:pStyle w:val="MDPI16affiliation"/>
        <w:spacing w:line="240" w:lineRule="auto"/>
      </w:pPr>
      <w:r w:rsidRPr="00643ECB">
        <w:rPr>
          <w:vertAlign w:val="superscript"/>
        </w:rPr>
        <w:t>2</w:t>
      </w:r>
      <w:r w:rsidR="000247C8">
        <w:rPr>
          <w:vertAlign w:val="superscript"/>
        </w:rPr>
        <w:t xml:space="preserve"> </w:t>
      </w:r>
      <w:r w:rsidR="009A3D5C" w:rsidRPr="00643ECB">
        <w:t>Applied Research Associates, Arlington Division, Raleigh, NC, USA</w:t>
      </w:r>
      <w:r w:rsidR="00AC1C15" w:rsidRPr="00643ECB">
        <w:t xml:space="preserve"> </w:t>
      </w:r>
    </w:p>
    <w:p w14:paraId="31A2F189" w14:textId="68FB9C7C" w:rsidR="00AC1C15" w:rsidRPr="00643ECB" w:rsidRDefault="00AC1C15" w:rsidP="00913E8E">
      <w:pPr>
        <w:pStyle w:val="MDPI16affiliation"/>
        <w:spacing w:line="240" w:lineRule="auto"/>
      </w:pPr>
      <w:r w:rsidRPr="00643ECB">
        <w:rPr>
          <w:vertAlign w:val="superscript"/>
        </w:rPr>
        <w:t>3</w:t>
      </w:r>
      <w:r w:rsidR="000247C8">
        <w:t xml:space="preserve"> </w:t>
      </w:r>
      <w:r w:rsidRPr="00643ECB">
        <w:t>Pacific Northwest National Laboratory, Richland, WA, USA</w:t>
      </w:r>
    </w:p>
    <w:p w14:paraId="5318EAA3" w14:textId="385B7E88" w:rsidR="00AC1C15" w:rsidRPr="00643ECB" w:rsidRDefault="00AC1C15" w:rsidP="00913E8E">
      <w:pPr>
        <w:pStyle w:val="MDPI16affiliation"/>
        <w:spacing w:line="240" w:lineRule="auto"/>
        <w:rPr>
          <w:rStyle w:val="Hyperlink"/>
          <w:u w:val="none"/>
        </w:rPr>
      </w:pPr>
      <w:r w:rsidRPr="00643ECB">
        <w:rPr>
          <w:vertAlign w:val="superscript"/>
        </w:rPr>
        <w:t>4</w:t>
      </w:r>
      <w:r w:rsidRPr="00643ECB">
        <w:t xml:space="preserve"> Greek Creek </w:t>
      </w:r>
      <w:proofErr w:type="spellStart"/>
      <w:r w:rsidRPr="00643ECB">
        <w:t>Toxicokinetics</w:t>
      </w:r>
      <w:proofErr w:type="spellEnd"/>
      <w:r w:rsidRPr="00643ECB">
        <w:t xml:space="preserve"> Consulting, LLC, Boise, ID, USA</w:t>
      </w:r>
      <w:r w:rsidRPr="00643ECB">
        <w:tab/>
      </w:r>
    </w:p>
    <w:p w14:paraId="74F39251" w14:textId="25D81306" w:rsidR="00F46F77" w:rsidRPr="00643ECB" w:rsidRDefault="00F46F77" w:rsidP="00913E8E">
      <w:pPr>
        <w:pStyle w:val="MDPI16affiliation"/>
        <w:spacing w:line="240" w:lineRule="auto"/>
        <w:rPr>
          <w:rStyle w:val="Hyperlink"/>
          <w:u w:val="none"/>
        </w:rPr>
      </w:pPr>
      <w:r w:rsidRPr="00643ECB">
        <w:rPr>
          <w:b/>
        </w:rPr>
        <w:t>*</w:t>
      </w:r>
      <w:hyperlink r:id="rId13" w:history="1">
        <w:r w:rsidR="00A95747" w:rsidRPr="00643ECB">
          <w:rPr>
            <w:rStyle w:val="Hyperlink"/>
            <w:u w:val="none"/>
          </w:rPr>
          <w:t>aakhavantaheriboroje@health.ucsd.edu</w:t>
        </w:r>
      </w:hyperlink>
      <w:r w:rsidR="00A95747" w:rsidRPr="00643ECB">
        <w:t xml:space="preserve"> , </w:t>
      </w:r>
      <w:r w:rsidR="00A95747" w:rsidRPr="00643ECB">
        <w:rPr>
          <w:rStyle w:val="Hyperlink"/>
          <w:u w:val="none"/>
        </w:rPr>
        <w:t xml:space="preserve">darquenne@health.ucsd.edu </w:t>
      </w:r>
    </w:p>
    <w:p w14:paraId="3F41155A" w14:textId="77777777" w:rsidR="00F46F77" w:rsidRPr="00643ECB" w:rsidRDefault="00F46F77" w:rsidP="00913E8E">
      <w:pPr>
        <w:pStyle w:val="MDPI17abstract"/>
        <w:spacing w:line="240" w:lineRule="auto"/>
        <w:rPr>
          <w:szCs w:val="18"/>
        </w:rPr>
      </w:pPr>
      <w:r w:rsidRPr="00643ECB">
        <w:rPr>
          <w:b/>
          <w:szCs w:val="18"/>
        </w:rPr>
        <w:t xml:space="preserve">Abstract: </w:t>
      </w:r>
      <w:r w:rsidRPr="00D14FED">
        <w:rPr>
          <w:szCs w:val="18"/>
          <w:highlight w:val="yellow"/>
        </w:rPr>
        <w:t>A single paragraph of about 200 words maximum. For research articles, abstracts should give a pertinent overview of the work. We strongly encourage authors to use the following style of structured abstracts, but without headings: (1) Background: Place the question addressed in a broad context and highlight the purpose of the study</w:t>
      </w:r>
      <w:r w:rsidR="00A53A95" w:rsidRPr="00D14FED">
        <w:rPr>
          <w:szCs w:val="18"/>
          <w:highlight w:val="yellow"/>
        </w:rPr>
        <w:t xml:space="preserve">; (2) Methods: briefly describe the main methods or treatments applied; (3) Results: summarize the </w:t>
      </w:r>
      <w:r w:rsidR="00A10917" w:rsidRPr="00D14FED">
        <w:rPr>
          <w:szCs w:val="18"/>
          <w:highlight w:val="yellow"/>
        </w:rPr>
        <w:t>article</w:t>
      </w:r>
      <w:r w:rsidR="00A10917" w:rsidRPr="00D14FED">
        <w:rPr>
          <w:rFonts w:hint="eastAsia"/>
          <w:szCs w:val="18"/>
          <w:highlight w:val="yellow"/>
        </w:rPr>
        <w:t>’</w:t>
      </w:r>
      <w:r w:rsidR="00A10917" w:rsidRPr="00D14FED">
        <w:rPr>
          <w:szCs w:val="18"/>
          <w:highlight w:val="yellow"/>
        </w:rPr>
        <w:t>s</w:t>
      </w:r>
      <w:r w:rsidR="00A53A95" w:rsidRPr="00D14FED">
        <w:rPr>
          <w:szCs w:val="18"/>
          <w:highlight w:val="yellow"/>
        </w:rPr>
        <w:t xml:space="preserve"> main findings; (4) Conclusions: indicate the main conclus</w:t>
      </w:r>
      <w:r w:rsidR="00450EB0" w:rsidRPr="00D14FED">
        <w:rPr>
          <w:szCs w:val="18"/>
          <w:highlight w:val="yellow"/>
        </w:rPr>
        <w:t>ions or interpretations. The ab</w:t>
      </w:r>
      <w:r w:rsidR="00A53A95" w:rsidRPr="00D14FED">
        <w:rPr>
          <w:szCs w:val="18"/>
          <w:highlight w:val="yellow"/>
        </w:rPr>
        <w:t>stract should be an objective representation of the article and it must not contain results that are not presented and substantiated in the main text and should not exaggerate the main conclusions.</w:t>
      </w:r>
    </w:p>
    <w:p w14:paraId="352501DE" w14:textId="64B14706" w:rsidR="005F62AD" w:rsidRPr="00643ECB" w:rsidRDefault="00F46F77" w:rsidP="00913E8E">
      <w:pPr>
        <w:pStyle w:val="MDPI18keywords"/>
        <w:spacing w:line="240" w:lineRule="auto"/>
        <w:rPr>
          <w:snapToGrid/>
          <w:szCs w:val="18"/>
        </w:rPr>
      </w:pPr>
      <w:r w:rsidRPr="00643ECB">
        <w:rPr>
          <w:b/>
          <w:szCs w:val="18"/>
        </w:rPr>
        <w:t xml:space="preserve">Keywords: </w:t>
      </w:r>
      <w:r w:rsidR="005F62AD" w:rsidRPr="00643ECB">
        <w:rPr>
          <w:snapToGrid/>
          <w:szCs w:val="18"/>
        </w:rPr>
        <w:t>Computational fluid dynamics (CFD); Inertial impaction; Laryngeal particle deposition; Oropharyngeal deposition</w:t>
      </w:r>
    </w:p>
    <w:p w14:paraId="3DB51895" w14:textId="77777777" w:rsidR="00F46F77" w:rsidRPr="00643ECB" w:rsidRDefault="00F46F77" w:rsidP="00913E8E">
      <w:pPr>
        <w:pStyle w:val="MDPI19line"/>
        <w:spacing w:line="240" w:lineRule="auto"/>
      </w:pPr>
    </w:p>
    <w:p w14:paraId="510B5DD4" w14:textId="77777777" w:rsidR="00F46F77" w:rsidRPr="00643ECB" w:rsidRDefault="00F46F77" w:rsidP="00913E8E">
      <w:pPr>
        <w:pStyle w:val="MDPI21heading1"/>
        <w:spacing w:line="240" w:lineRule="auto"/>
        <w:ind w:left="2606"/>
        <w:rPr>
          <w:lang w:eastAsia="zh-CN"/>
        </w:rPr>
      </w:pPr>
      <w:r w:rsidRPr="00643ECB">
        <w:rPr>
          <w:lang w:eastAsia="zh-CN"/>
        </w:rPr>
        <w:t>1. Introduction</w:t>
      </w:r>
    </w:p>
    <w:p w14:paraId="70E36DD3" w14:textId="011C11E4" w:rsidR="00AF30C1" w:rsidRPr="00643ECB" w:rsidRDefault="00AF30C1" w:rsidP="005E6AAB">
      <w:pPr>
        <w:snapToGrid w:val="0"/>
        <w:spacing w:line="240" w:lineRule="auto"/>
        <w:ind w:firstLine="432"/>
      </w:pPr>
      <w:r w:rsidRPr="00643ECB">
        <w:t xml:space="preserve">The extrathoracic upper airway acts as the first line of </w:t>
      </w:r>
      <w:r w:rsidR="00530B3A" w:rsidRPr="00643ECB">
        <w:t>defense to prevent inhaled toxicants from reaching</w:t>
      </w:r>
      <w:r w:rsidRPr="00643ECB">
        <w:t xml:space="preserve"> the lungs but also as a barrier to the delivery of inhaled drugs.</w:t>
      </w:r>
      <w:r w:rsidRPr="00643ECB" w:rsidDel="005251B0">
        <w:t xml:space="preserve"> </w:t>
      </w:r>
      <w:r w:rsidRPr="00643ECB">
        <w:t>The proportion of aerosol deposited in the oral cavity and throat depends on the flow field and the size of inhaled particles</w:t>
      </w:r>
      <w:r w:rsidR="00244A92">
        <w:t xml:space="preserve"> </w:t>
      </w:r>
      <w:r w:rsidR="00560077">
        <w:fldChar w:fldCharType="begin"/>
      </w:r>
      <w:r w:rsidR="00F67433">
        <w:instrText xml:space="preserve"> ADDIN EN.CITE &lt;EndNote&gt;&lt;Cite&gt;&lt;Author&gt;Finlay&lt;/Author&gt;&lt;Year&gt;2001&lt;/Year&gt;&lt;RecNum&gt;3988&lt;/RecNum&gt;&lt;DisplayText&gt;[1]&lt;/DisplayText&gt;&lt;record&gt;&lt;rec-number&gt;3988&lt;/rec-number&gt;&lt;foreign-keys&gt;&lt;key app="EN" db-id="t959wazwe9fvvxex9wqvavdkvavff9pe0red" timestamp="1631317738"&gt;3988&lt;/key&gt;&lt;/foreign-keys&gt;&lt;ref-type name="Book"&gt;6&lt;/ref-type&gt;&lt;contributors&gt;&lt;authors&gt;&lt;author&gt;Finlay, W. H.&lt;/author&gt;&lt;/authors&gt;&lt;/contributors&gt;&lt;titles&gt;&lt;title&gt;The Mechanics of Inhaled Pharmaceutical Aerosols: An Introduction&lt;/title&gt;&lt;/titles&gt;&lt;dates&gt;&lt;year&gt;2001&lt;/year&gt;&lt;/dates&gt;&lt;pub-location&gt;Amsterdam, NL&lt;/pub-location&gt;&lt;publisher&gt;Academic Press&lt;/publisher&gt;&lt;urls&gt;&lt;/urls&gt;&lt;/record&gt;&lt;/Cite&gt;&lt;/EndNote&gt;</w:instrText>
      </w:r>
      <w:r w:rsidR="00560077">
        <w:fldChar w:fldCharType="separate"/>
      </w:r>
      <w:r w:rsidR="00244A92">
        <w:rPr>
          <w:noProof/>
        </w:rPr>
        <w:t>[1]</w:t>
      </w:r>
      <w:r w:rsidR="00560077">
        <w:fldChar w:fldCharType="end"/>
      </w:r>
      <w:r w:rsidR="00244A92">
        <w:t>.</w:t>
      </w:r>
      <w:r w:rsidRPr="00643ECB">
        <w:t xml:space="preserve"> The intricate anatomy of the upper airway produces complex flow patterns and particle trajectories and is thus also an important factor affecting aerosol deposition in the human respiratory system </w:t>
      </w:r>
      <w:r w:rsidR="00244A92">
        <w:fldChar w:fldCharType="begin"/>
      </w:r>
      <w:r w:rsidR="00244A92">
        <w:instrText xml:space="preserve"> ADDIN EN.CITE &lt;EndNote&gt;&lt;Cite&gt;&lt;Author&gt;Feng&lt;/Author&gt;&lt;Year&gt;2018&lt;/Year&gt;&lt;RecNum&gt;4279&lt;/RecNum&gt;&lt;DisplayText&gt;[2]&lt;/DisplayText&gt;&lt;record&gt;&lt;rec-number&gt;4279&lt;/rec-number&gt;&lt;foreign-keys&gt;&lt;key app="EN" db-id="t959wazwe9fvvxex9wqvavdkvavff9pe0red" timestamp="1667510388"&gt;4279&lt;/key&gt;&lt;/foreign-keys&gt;&lt;ref-type name="Journal Article"&gt;17&lt;/ref-type&gt;&lt;contributors&gt;&lt;authors&gt;&lt;author&gt;Feng, Yu&lt;/author&gt;&lt;author&gt;Zhao, Jianan&lt;/author&gt;&lt;author&gt;Kleinstreuer, Clement&lt;/author&gt;&lt;author&gt;Wang, Qingsheng&lt;/author&gt;&lt;author&gt;Wang, Jun&lt;/author&gt;&lt;author&gt;Wu, Dee H.&lt;/author&gt;&lt;author&gt;Lin, Jiang&lt;/author&gt;&lt;/authors&gt;&lt;/contributors&gt;&lt;titles&gt;&lt;title&gt;An in silico inter-subject variability study of extra-thoracic morphology effects on inhaled particle transport and deposition&lt;/title&gt;&lt;secondary-title&gt;Journal of Aerosol Science&lt;/secondary-title&gt;&lt;/titles&gt;&lt;periodical&gt;&lt;full-title&gt;Journal of Aerosol Science&lt;/full-title&gt;&lt;/periodical&gt;&lt;pages&gt;185-207&lt;/pages&gt;&lt;volume&gt;123&lt;/volume&gt;&lt;keywords&gt;&lt;keyword&gt;Individualized pulmonary drug delivery&lt;/keyword&gt;&lt;keyword&gt;Health risk assessment&lt;/keyword&gt;&lt;keyword&gt;Precise treatment&lt;/keyword&gt;&lt;keyword&gt;Computational fluid-particle dynamics (CFPD)&lt;/keyword&gt;&lt;keyword&gt;Inter-subject variability&lt;/keyword&gt;&lt;keyword&gt;Virtual population study&lt;/keyword&gt;&lt;/keywords&gt;&lt;dates&gt;&lt;year&gt;2018&lt;/year&gt;&lt;pub-dates&gt;&lt;date&gt;2018/09/01/&lt;/date&gt;&lt;/pub-dates&gt;&lt;/dates&gt;&lt;isbn&gt;0021-8502&lt;/isbn&gt;&lt;urls&gt;&lt;related-urls&gt;&lt;url&gt;https://www.sciencedirect.com/science/article/pii/S0021850217304354&lt;/url&gt;&lt;/related-urls&gt;&lt;/urls&gt;&lt;electronic-resource-num&gt;https://doi.org/10.1016/j.jaerosci.2018.05.010&lt;/electronic-resource-num&gt;&lt;/record&gt;&lt;/Cite&gt;&lt;/EndNote&gt;</w:instrText>
      </w:r>
      <w:r w:rsidR="00244A92">
        <w:fldChar w:fldCharType="separate"/>
      </w:r>
      <w:r w:rsidR="00244A92">
        <w:rPr>
          <w:noProof/>
        </w:rPr>
        <w:t>[2]</w:t>
      </w:r>
      <w:r w:rsidR="00244A92">
        <w:fldChar w:fldCharType="end"/>
      </w:r>
      <w:r w:rsidRPr="00643ECB">
        <w:t xml:space="preserve">. Several studies have shown that deposition in the throat is a major source of variability in lung deposition </w:t>
      </w:r>
      <w:r w:rsidR="00244A92">
        <w:fldChar w:fldCharType="begin">
          <w:fldData xml:space="preserve">PEVuZE5vdGU+PENpdGU+PEF1dGhvcj5Cb3Jnc3Ryb208L0F1dGhvcj48WWVhcj4yMDA2PC9ZZWFy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</w:fldData>
        </w:fldChar>
      </w:r>
      <w:r w:rsidR="00244A92">
        <w:instrText xml:space="preserve"> ADDIN EN.CITE </w:instrText>
      </w:r>
      <w:r w:rsidR="00244A92">
        <w:fldChar w:fldCharType="begin">
          <w:fldData xml:space="preserve">PEVuZE5vdGU+PENpdGU+PEF1dGhvcj5Cb3Jnc3Ryb208L0F1dGhvcj48WWVhcj4yMDA2PC9ZZWFy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</w:fldData>
        </w:fldChar>
      </w:r>
      <w:r w:rsidR="00244A92">
        <w:instrText xml:space="preserve"> ADDIN EN.CITE.DATA </w:instrText>
      </w:r>
      <w:r w:rsidR="00244A92">
        <w:fldChar w:fldCharType="end"/>
      </w:r>
      <w:r w:rsidR="00244A92">
        <w:fldChar w:fldCharType="separate"/>
      </w:r>
      <w:r w:rsidR="00244A92">
        <w:rPr>
          <w:noProof/>
        </w:rPr>
        <w:t>[3-5]</w:t>
      </w:r>
      <w:r w:rsidR="00244A92">
        <w:fldChar w:fldCharType="end"/>
      </w:r>
      <w:r w:rsidR="00244A92">
        <w:t>.</w:t>
      </w:r>
    </w:p>
    <w:p w14:paraId="5FF93142" w14:textId="47C1B26D" w:rsidR="00AF30C1" w:rsidRPr="00643ECB" w:rsidRDefault="00AF30C1" w:rsidP="005E6AAB">
      <w:pPr>
        <w:snapToGrid w:val="0"/>
        <w:spacing w:line="240" w:lineRule="auto"/>
        <w:ind w:firstLine="432"/>
      </w:pPr>
      <w:r w:rsidRPr="00643ECB">
        <w:t xml:space="preserve">Aerosol deposition in the oral airway has been studied both </w:t>
      </w:r>
      <w:r w:rsidRPr="00244A92">
        <w:t xml:space="preserve">computationally </w:t>
      </w:r>
      <w:r w:rsidR="00244A92" w:rsidRPr="00244A92">
        <w:fldChar w:fldCharType="begin">
          <w:fldData xml:space="preserve">PEVuZE5vdGU+PENpdGU+PEF1dGhvcj5Mb25nZXN0PC9BdXRob3I+PFllYXI+MjAxMjwvWWVhcj48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</w:fldData>
        </w:fldChar>
      </w:r>
      <w:r w:rsidR="00FE2271">
        <w:instrText xml:space="preserve"> ADDIN EN.CITE </w:instrText>
      </w:r>
      <w:r w:rsidR="00FE2271">
        <w:fldChar w:fldCharType="begin">
          <w:fldData xml:space="preserve">PEVuZE5vdGU+PENpdGU+PEF1dGhvcj5Mb25nZXN0PC9BdXRob3I+PFllYXI+MjAxMjwvWWVhcj48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</w:fldData>
        </w:fldChar>
      </w:r>
      <w:r w:rsidR="00FE2271">
        <w:instrText xml:space="preserve"> ADDIN EN.CITE.DATA </w:instrText>
      </w:r>
      <w:r w:rsidR="00FE2271">
        <w:fldChar w:fldCharType="end"/>
      </w:r>
      <w:r w:rsidR="00244A92" w:rsidRPr="00244A92">
        <w:fldChar w:fldCharType="separate"/>
      </w:r>
      <w:r w:rsidR="00FE2271">
        <w:rPr>
          <w:noProof/>
        </w:rPr>
        <w:t>[2, 6]</w:t>
      </w:r>
      <w:r w:rsidR="00244A92" w:rsidRPr="00244A92">
        <w:fldChar w:fldCharType="end"/>
      </w:r>
      <w:r w:rsidRPr="00643ECB">
        <w:t xml:space="preserve"> and</w:t>
      </w:r>
      <w:r w:rsidRPr="00643ECB">
        <w:rPr>
          <w:vertAlign w:val="superscript"/>
        </w:rPr>
        <w:t xml:space="preserve"> </w:t>
      </w:r>
      <w:r w:rsidRPr="00643ECB">
        <w:t>experimentally</w:t>
      </w:r>
      <w:r w:rsidRPr="00FE2271">
        <w:t xml:space="preserve"> </w:t>
      </w:r>
      <w:r w:rsidR="00FE2271" w:rsidRPr="00FE2271">
        <w:fldChar w:fldCharType="begin">
          <w:fldData xml:space="preserve">PEVuZE5vdGU+PENpdGU+PEF1dGhvcj5DaGVuZzwvQXV0aG9yPjxZZWFyPjIwMDM8L1llYXI+PFJl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</w:fldData>
        </w:fldChar>
      </w:r>
      <w:r w:rsidR="00FE2271">
        <w:instrText xml:space="preserve"> ADDIN EN.CITE </w:instrText>
      </w:r>
      <w:r w:rsidR="00FE2271">
        <w:fldChar w:fldCharType="begin">
          <w:fldData xml:space="preserve">PEVuZE5vdGU+PENpdGU+PEF1dGhvcj5DaGVuZzwvQXV0aG9yPjxZZWFyPjIwMDM8L1llYXI+PFJl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</w:fldData>
        </w:fldChar>
      </w:r>
      <w:r w:rsidR="00FE2271">
        <w:instrText xml:space="preserve"> ADDIN EN.CITE.DATA </w:instrText>
      </w:r>
      <w:r w:rsidR="00FE2271">
        <w:fldChar w:fldCharType="end"/>
      </w:r>
      <w:r w:rsidR="00FE2271" w:rsidRPr="00FE2271">
        <w:fldChar w:fldCharType="separate"/>
      </w:r>
      <w:r w:rsidR="00FE2271">
        <w:rPr>
          <w:noProof/>
        </w:rPr>
        <w:t>[7-9]</w:t>
      </w:r>
      <w:r w:rsidR="00FE2271" w:rsidRPr="00FE2271">
        <w:fldChar w:fldCharType="end"/>
      </w:r>
      <w:r w:rsidR="00FE2271">
        <w:t>.</w:t>
      </w:r>
      <w:r w:rsidRPr="00643ECB">
        <w:t xml:space="preserve"> Previous </w:t>
      </w:r>
      <w:r w:rsidRPr="00643ECB">
        <w:rPr>
          <w:i/>
        </w:rPr>
        <w:t>in vitro</w:t>
      </w:r>
      <w:r w:rsidRPr="00643ECB">
        <w:t xml:space="preserve"> work with steady flow rates presented empirical correlations for predicting oral deposition </w:t>
      </w:r>
      <w:r w:rsidR="00FE2271">
        <w:fldChar w:fldCharType="begin">
          <w:fldData xml:space="preserve">PEVuZE5vdGU+PENpdGU+PEF1dGhvcj5DaGVuZzwvQXV0aG9yPjxZZWFyPjE5OTk8L1llYXI+PFJl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</w:fldData>
        </w:fldChar>
      </w:r>
      <w:r w:rsidR="00FE2271">
        <w:instrText xml:space="preserve"> ADDIN EN.CITE </w:instrText>
      </w:r>
      <w:r w:rsidR="00FE2271">
        <w:fldChar w:fldCharType="begin">
          <w:fldData xml:space="preserve">PEVuZE5vdGU+PENpdGU+PEF1dGhvcj5DaGVuZzwvQXV0aG9yPjxZZWFyPjE5OTk8L1llYXI+PFJl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</w:fldData>
        </w:fldChar>
      </w:r>
      <w:r w:rsidR="00FE2271">
        <w:instrText xml:space="preserve"> ADDIN EN.CITE.DATA </w:instrText>
      </w:r>
      <w:r w:rsidR="00FE2271">
        <w:fldChar w:fldCharType="end"/>
      </w:r>
      <w:r w:rsidR="00FE2271">
        <w:fldChar w:fldCharType="separate"/>
      </w:r>
      <w:r w:rsidR="00FE2271">
        <w:rPr>
          <w:noProof/>
        </w:rPr>
        <w:t>[10, 11]</w:t>
      </w:r>
      <w:r w:rsidR="00FE2271">
        <w:fldChar w:fldCharType="end"/>
      </w:r>
      <w:r w:rsidR="00FE2271">
        <w:t xml:space="preserve">. </w:t>
      </w:r>
      <w:r w:rsidRPr="00643ECB">
        <w:t>However, previous studies mostly evaluated total upper airway deposition and have not distinguished deposition in the oropharyngeal and laryngeal region. This distinction could be important. For instance, laryngeal deposition of inhaled corticosteroids (ICS), a mainstay in the treatment of chronic reactive airway disease, elicits local side effects, including dysphonia</w:t>
      </w:r>
      <w:r w:rsidR="00FE2271">
        <w:t xml:space="preserve"> </w:t>
      </w:r>
      <w:r w:rsidR="00FE2271">
        <w:fldChar w:fldCharType="begin"/>
      </w:r>
      <w:r w:rsidR="00FE2271">
        <w:instrText xml:space="preserve"> ADDIN EN.CITE &lt;EndNote&gt;&lt;Cite&gt;&lt;Author&gt;Gallivan&lt;/Author&gt;&lt;Year&gt;2007&lt;/Year&gt;&lt;RecNum&gt;4282&lt;/RecNum&gt;&lt;DisplayText&gt;[12, 13]&lt;/DisplayText&gt;&lt;record&gt;&lt;rec-number&gt;4282&lt;/rec-number&gt;&lt;foreign-keys&gt;&lt;key app="EN" db-id="t959wazwe9fvvxex9wqvavdkvavff9pe0red" timestamp="1667511059"&gt;4282&lt;/key&gt;&lt;/foreign-keys&gt;&lt;ref-type name="Journal Article"&gt;17&lt;/ref-type&gt;&lt;contributors&gt;&lt;authors&gt;&lt;author&gt;Gallivan, Gregory J&lt;/author&gt;&lt;author&gt;Gallivan, K Holly&lt;/author&gt;&lt;author&gt;Gallivan, Helen K&lt;/author&gt;&lt;/authors&gt;&lt;/contributors&gt;&lt;titles&gt;&lt;title&gt;Inhaled corticosteroids: hazardous effects on voice—an update&lt;/title&gt;&lt;secondary-title&gt;Journal of Voice&lt;/secondary-title&gt;&lt;/titles&gt;&lt;periodical&gt;&lt;full-title&gt;Journal of Voice&lt;/full-title&gt;&lt;/periodical&gt;&lt;pages&gt;101-111&lt;/pages&gt;&lt;volume&gt;21&lt;/volume&gt;&lt;number&gt;1&lt;/number&gt;&lt;dates&gt;&lt;year&gt;2007&lt;/year&gt;&lt;/dates&gt;&lt;isbn&gt;0892-1997&lt;/isbn&gt;&lt;urls&gt;&lt;/urls&gt;&lt;/record&gt;&lt;/Cite&gt;&lt;Cite&gt;&lt;Author&gt;DelGaudio&lt;/Author&gt;&lt;Year&gt;2002&lt;/Year&gt;&lt;RecNum&gt;4283&lt;/RecNum&gt;&lt;record&gt;&lt;rec-number&gt;4283&lt;/rec-number&gt;&lt;foreign-keys&gt;&lt;key app="EN" db-id="t959wazwe9fvvxex9wqvavdkvavff9pe0red" timestamp="1667511120"&gt;4283&lt;/key&gt;&lt;/foreign-keys&gt;&lt;ref-type name="Journal Article"&gt;17&lt;/ref-type&gt;&lt;contributors&gt;&lt;authors&gt;&lt;author&gt;DelGaudio, John M&lt;/author&gt;&lt;/authors&gt;&lt;/contributors&gt;&lt;titles&gt;&lt;title&gt;Steroid inhaler laryngitis: dysphonia caused by inhaled fluticasone therapy&lt;/title&gt;&lt;secondary-title&gt;Archives of Otolaryngology–Head &amp;amp; Neck Surgery&lt;/secondary-title&gt;&lt;/titles&gt;&lt;periodical&gt;&lt;full-title&gt;Archives of Otolaryngology–Head &amp;amp; Neck Surgery&lt;/full-title&gt;&lt;/periodical&gt;&lt;pages&gt;677-681&lt;/pages&gt;&lt;volume&gt;128&lt;/volume&gt;&lt;number&gt;6&lt;/number&gt;&lt;dates&gt;&lt;year&gt;2002&lt;/year&gt;&lt;/dates&gt;&lt;isbn&gt;0886-4470&lt;/isbn&gt;&lt;urls&gt;&lt;/urls&gt;&lt;/record&gt;&lt;/Cite&gt;&lt;/EndNote&gt;</w:instrText>
      </w:r>
      <w:r w:rsidR="00FE2271">
        <w:fldChar w:fldCharType="separate"/>
      </w:r>
      <w:r w:rsidR="00FE2271">
        <w:rPr>
          <w:noProof/>
        </w:rPr>
        <w:t>[12, 13]</w:t>
      </w:r>
      <w:r w:rsidR="00FE2271">
        <w:fldChar w:fldCharType="end"/>
      </w:r>
      <w:r w:rsidR="00FE2271">
        <w:t xml:space="preserve">, </w:t>
      </w:r>
      <w:r w:rsidRPr="00643ECB">
        <w:t xml:space="preserve">that could be minimized with optimized flow rate for a specific upper airway anatomy. </w:t>
      </w:r>
    </w:p>
    <w:p w14:paraId="4CF541CA" w14:textId="14BEEB95" w:rsidR="00C9570D" w:rsidRPr="00643ECB" w:rsidRDefault="00AF30C1" w:rsidP="005E6AAB">
      <w:pPr>
        <w:snapToGrid w:val="0"/>
        <w:spacing w:line="240" w:lineRule="auto"/>
        <w:ind w:left="2610" w:firstLine="432"/>
      </w:pPr>
      <w:r w:rsidRPr="00643ECB">
        <w:t xml:space="preserve">Understanding the mechanics of particle deposition in the upper airway is useful to design new inhalation therapies for respiratory diseases </w:t>
      </w:r>
      <w:r w:rsidR="00F664EF">
        <w:fldChar w:fldCharType="begin"/>
      </w:r>
      <w:r w:rsidR="00F664EF">
        <w:instrText xml:space="preserve"> ADDIN EN.CITE &lt;EndNote&gt;&lt;Cite&gt;&lt;Author&gt;Xi&lt;/Author&gt;&lt;Year&gt;2018&lt;/Year&gt;&lt;RecNum&gt;4284&lt;/RecNum&gt;&lt;DisplayText&gt;[14]&lt;/DisplayText&gt;&lt;record&gt;&lt;rec-number&gt;4284&lt;/rec-number&gt;&lt;foreign-keys&gt;&lt;key app="EN" db-id="t959wazwe9fvvxex9wqvavdkvavff9pe0red" timestamp="1667511225"&gt;4284&lt;/key&gt;&lt;/foreign-keys&gt;&lt;ref-type name="Journal Article"&gt;17&lt;/ref-type&gt;&lt;contributors&gt;&lt;authors&gt;&lt;author&gt;Xi, Jinxiang&lt;/author&gt;&lt;author&gt;Yang, Tiancheng&lt;/author&gt;&lt;author&gt;Talaat, Khaled&lt;/author&gt;&lt;author&gt;Wen, Tianshu&lt;/author&gt;&lt;author&gt;Zhang, Yu&lt;/author&gt;&lt;author&gt;Klozik, Scott&lt;/author&gt;&lt;author&gt;Peters, Shannon&lt;/author&gt;&lt;/authors&gt;&lt;/contributors&gt;&lt;titles&gt;&lt;title&gt;Visualization of local deposition of nebulized aerosols in a human upper respiratory tract model&lt;/title&gt;&lt;secondary-title&gt;Journal of Visualization&lt;/secondary-title&gt;&lt;/titles&gt;&lt;periodical&gt;&lt;full-title&gt;Journal of Visualization&lt;/full-title&gt;&lt;/periodical&gt;&lt;pages&gt;225-237&lt;/pages&gt;&lt;volume&gt;21&lt;/volume&gt;&lt;number&gt;2&lt;/number&gt;&lt;dates&gt;&lt;year&gt;2018&lt;/year&gt;&lt;/dates&gt;&lt;isbn&gt;1875-8975&lt;/isbn&gt;&lt;urls&gt;&lt;/urls&gt;&lt;/record&gt;&lt;/Cite&gt;&lt;/EndNote&gt;</w:instrText>
      </w:r>
      <w:r w:rsidR="00F664EF">
        <w:fldChar w:fldCharType="separate"/>
      </w:r>
      <w:r w:rsidR="00F664EF">
        <w:rPr>
          <w:noProof/>
        </w:rPr>
        <w:t>[14]</w:t>
      </w:r>
      <w:r w:rsidR="00F664EF">
        <w:fldChar w:fldCharType="end"/>
      </w:r>
      <w:r w:rsidRPr="00643ECB">
        <w:t xml:space="preserve">. It also helps estimating exposure risks to inhaled toxicants </w:t>
      </w:r>
      <w:r w:rsidR="00F664EF">
        <w:fldChar w:fldCharType="begin"/>
      </w:r>
      <w:r w:rsidR="00F664EF">
        <w:instrText xml:space="preserve"> ADDIN EN.CITE &lt;EndNote&gt;&lt;Cite&gt;&lt;Author&gt;Feng&lt;/Author&gt;&lt;Year&gt;2021&lt;/Year&gt;&lt;RecNum&gt;4285&lt;/RecNum&gt;&lt;DisplayText&gt;[15]&lt;/DisplayText&gt;&lt;record&gt;&lt;rec-number&gt;4285&lt;/rec-number&gt;&lt;foreign-keys&gt;&lt;key app="EN" db-id="t959wazwe9fvvxex9wqvavdkvavff9pe0red" timestamp="1667511305"&gt;4285&lt;/key&gt;&lt;/foreign-keys&gt;&lt;ref-type name="Journal Article"&gt;17&lt;/ref-type&gt;&lt;contributors&gt;&lt;authors&gt;&lt;author&gt;Feng, Yu&lt;/author&gt;&lt;author&gt;Zhao, Jianan&lt;/author&gt;&lt;author&gt;Hayati, Hamideh&lt;/author&gt;&lt;author&gt;Sperry, Ted&lt;/author&gt;&lt;author&gt;Yi, Hang&lt;/author&gt;&lt;/authors&gt;&lt;/contributors&gt;&lt;titles&gt;&lt;title&gt;Tutorial: Understanding the transport, deposition, and translocation of particles in human respiratory systems using Computational Fluid-Particle Dynamics and Physiologically Based Toxicokinetic models&lt;/title&gt;&lt;secondary-title&gt;Journal of Aerosol Science&lt;/secondary-title&gt;&lt;/titles&gt;&lt;periodical&gt;&lt;full-title&gt;Journal of Aerosol Science&lt;/full-title&gt;&lt;/periodical&gt;&lt;pages&gt;105672&lt;/pages&gt;&lt;volume&gt;151&lt;/volume&gt;&lt;dates&gt;&lt;year&gt;2021&lt;/year&gt;&lt;/dates&gt;&lt;isbn&gt;0021-8502&lt;/isbn&gt;&lt;urls&gt;&lt;/urls&gt;&lt;/record&gt;&lt;/Cite&gt;&lt;/EndNote&gt;</w:instrText>
      </w:r>
      <w:r w:rsidR="00F664EF">
        <w:fldChar w:fldCharType="separate"/>
      </w:r>
      <w:r w:rsidR="00F664EF">
        <w:rPr>
          <w:noProof/>
        </w:rPr>
        <w:t>[15]</w:t>
      </w:r>
      <w:r w:rsidR="00F664EF">
        <w:fldChar w:fldCharType="end"/>
      </w:r>
      <w:r w:rsidRPr="00643ECB">
        <w:t xml:space="preserve"> or airborne transmission of SARS-CoV-2 laden droplets</w:t>
      </w:r>
      <w:r w:rsidR="00F664EF">
        <w:t xml:space="preserve"> </w:t>
      </w:r>
      <w:r w:rsidR="00F664EF">
        <w:fldChar w:fldCharType="begin"/>
      </w:r>
      <w:r w:rsidR="00F664EF">
        <w:instrText xml:space="preserve"> ADDIN EN.CITE &lt;EndNote&gt;&lt;Cite&gt;&lt;Author&gt;Wedel&lt;/Author&gt;&lt;Year&gt;2021&lt;/Year&gt;&lt;RecNum&gt;4286&lt;/RecNum&gt;&lt;DisplayText&gt;[16]&lt;/DisplayText&gt;&lt;record&gt;&lt;rec-number&gt;4286&lt;/rec-number&gt;&lt;foreign-keys&gt;&lt;key app="EN" db-id="t959wazwe9fvvxex9wqvavdkvavff9pe0red" timestamp="1667511391"&gt;4286&lt;/key&gt;&lt;/foreign-keys&gt;&lt;ref-type name="Journal Article"&gt;17&lt;/ref-type&gt;&lt;contributors&gt;&lt;authors&gt;&lt;author&gt;Wedel, Jana&lt;/author&gt;&lt;author&gt;Steinmann, Paul&lt;/author&gt;&lt;author&gt;Štrakl, Mitja&lt;/author&gt;&lt;author&gt;Hriberšek, Matjaž&lt;/author&gt;&lt;author&gt;Ravnik, Jure&lt;/author&gt;&lt;/authors&gt;&lt;/contributors&gt;&lt;titles&gt;&lt;title&gt;Can CFD establish a connection to a milder COVID-19 disease in younger people? Aerosol deposition in lungs of different age groups based on Lagrangian particle tracking in turbulent flow&lt;/title&gt;&lt;secondary-title&gt;Computational Mechanics&lt;/secondary-title&gt;&lt;/titles&gt;&lt;periodical&gt;&lt;full-title&gt;Computational Mechanics&lt;/full-title&gt;&lt;/periodical&gt;&lt;pages&gt;1497-1513&lt;/pages&gt;&lt;volume&gt;67&lt;/volume&gt;&lt;number&gt;5&lt;/number&gt;&lt;dates&gt;&lt;year&gt;2021&lt;/year&gt;&lt;/dates&gt;&lt;isbn&gt;1432-0924&lt;/isbn&gt;&lt;urls&gt;&lt;/urls&gt;&lt;/record&gt;&lt;/Cite&gt;&lt;/EndNote&gt;</w:instrText>
      </w:r>
      <w:r w:rsidR="00F664EF">
        <w:fldChar w:fldCharType="separate"/>
      </w:r>
      <w:r w:rsidR="00F664EF">
        <w:rPr>
          <w:noProof/>
        </w:rPr>
        <w:t>[16]</w:t>
      </w:r>
      <w:r w:rsidR="00F664EF">
        <w:fldChar w:fldCharType="end"/>
      </w:r>
      <w:r w:rsidRPr="00643ECB">
        <w:t xml:space="preserve">. Computational fluid </w:t>
      </w:r>
      <w:r w:rsidR="00B26EBE">
        <w:t xml:space="preserve">particle </w:t>
      </w:r>
      <w:r w:rsidRPr="00643ECB">
        <w:t>dynamics (CF</w:t>
      </w:r>
      <w:r w:rsidR="00B26EBE">
        <w:t>P</w:t>
      </w:r>
      <w:r w:rsidRPr="00643ECB">
        <w:t>D) has been used as a reliable method to predict airflow and particle deposition in the human airway</w:t>
      </w:r>
      <w:r w:rsidR="00F664EF">
        <w:t xml:space="preserve"> </w:t>
      </w:r>
      <w:r w:rsidR="00F664EF">
        <w:fldChar w:fldCharType="begin">
          <w:fldData xml:space="preserve">PEVuZE5vdGU+PENpdGU+PEF1dGhvcj5UaWFuPC9BdXRob3I+PFllYXI+MjAxMTwvWWVhcj48UmVj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</w:fldData>
        </w:fldChar>
      </w:r>
      <w:r w:rsidR="00F664EF">
        <w:instrText xml:space="preserve"> ADDIN EN.CITE </w:instrText>
      </w:r>
      <w:r w:rsidR="00F664EF">
        <w:fldChar w:fldCharType="begin">
          <w:fldData xml:space="preserve">PEVuZE5vdGU+PENpdGU+PEF1dGhvcj5UaWFuPC9BdXRob3I+PFllYXI+MjAxMTwvWWVhcj48UmVj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</w:fldData>
        </w:fldChar>
      </w:r>
      <w:r w:rsidR="00F664EF">
        <w:instrText xml:space="preserve"> ADDIN EN.CITE.DATA </w:instrText>
      </w:r>
      <w:r w:rsidR="00F664EF">
        <w:fldChar w:fldCharType="end"/>
      </w:r>
      <w:r w:rsidR="00F664EF">
        <w:fldChar w:fldCharType="separate"/>
      </w:r>
      <w:r w:rsidR="00F664EF">
        <w:rPr>
          <w:noProof/>
        </w:rPr>
        <w:t>[17-19]</w:t>
      </w:r>
      <w:r w:rsidR="00F664EF">
        <w:fldChar w:fldCharType="end"/>
      </w:r>
      <w:r w:rsidR="00F664EF">
        <w:t>.</w:t>
      </w:r>
      <w:r w:rsidRPr="00643ECB">
        <w:t xml:space="preserve"> In this </w:t>
      </w:r>
      <w:r w:rsidRPr="00643ECB">
        <w:lastRenderedPageBreak/>
        <w:t>study, we have undertaken CF</w:t>
      </w:r>
      <w:r w:rsidR="00B26EBE">
        <w:t>P</w:t>
      </w:r>
      <w:r w:rsidRPr="00643ECB">
        <w:t xml:space="preserve">D </w:t>
      </w:r>
      <w:r w:rsidR="00B26EBE">
        <w:t xml:space="preserve">studies </w:t>
      </w:r>
      <w:r w:rsidRPr="00643ECB">
        <w:t xml:space="preserve">to characterize deposition of micrometer-sized particles (1-30 µm) at </w:t>
      </w:r>
      <w:r w:rsidR="003C0716" w:rsidRPr="00643ECB">
        <w:t>subject</w:t>
      </w:r>
      <w:r w:rsidRPr="00643ECB">
        <w:t xml:space="preserve">-specific inhalation flow rate in realistic geometries of the upper airway reconstructed from computed tomography (CT) scans </w:t>
      </w:r>
      <w:r w:rsidR="00B26EBE">
        <w:t>of 11</w:t>
      </w:r>
      <w:r w:rsidRPr="00643ECB">
        <w:t xml:space="preserve"> individuals. </w:t>
      </w:r>
      <w:proofErr w:type="spellStart"/>
      <w:r w:rsidRPr="00643ECB">
        <w:t>Intersubject</w:t>
      </w:r>
      <w:proofErr w:type="spellEnd"/>
      <w:r w:rsidRPr="00643ECB">
        <w:t xml:space="preserve"> variability in shape and volume of the upper airway is expected to have a significant impact on the deposition of inhaled aerosols filtered by this region.</w:t>
      </w:r>
    </w:p>
    <w:p w14:paraId="05FE251C" w14:textId="77777777" w:rsidR="00F46F77" w:rsidRPr="00643ECB" w:rsidRDefault="00F46F77" w:rsidP="005E6AAB">
      <w:pPr>
        <w:pStyle w:val="MDPI21heading1"/>
        <w:spacing w:line="240" w:lineRule="auto"/>
        <w:ind w:left="2606"/>
        <w:jc w:val="both"/>
      </w:pPr>
      <w:r w:rsidRPr="00643ECB">
        <w:rPr>
          <w:lang w:eastAsia="zh-CN"/>
        </w:rPr>
        <w:t xml:space="preserve">2. </w:t>
      </w:r>
      <w:r w:rsidRPr="00643ECB">
        <w:t>Materials and Methods</w:t>
      </w:r>
    </w:p>
    <w:p w14:paraId="352C0455" w14:textId="77777777" w:rsidR="00DF5804" w:rsidRPr="00272723" w:rsidRDefault="00DF5804" w:rsidP="005E6AAB">
      <w:pPr>
        <w:pStyle w:val="ListParagraph"/>
        <w:numPr>
          <w:ilvl w:val="0"/>
          <w:numId w:val="24"/>
        </w:numPr>
        <w:snapToGrid w:val="0"/>
        <w:spacing w:before="60" w:after="60"/>
        <w:ind w:left="2606" w:firstLine="0"/>
        <w:jc w:val="both"/>
        <w:rPr>
          <w:rFonts w:ascii="Palatino Linotype" w:hAnsi="Palatino Linotype"/>
          <w:i/>
          <w:iCs/>
          <w:sz w:val="20"/>
          <w:szCs w:val="20"/>
        </w:rPr>
      </w:pPr>
      <w:r w:rsidRPr="00272723">
        <w:rPr>
          <w:rFonts w:ascii="Palatino Linotype" w:hAnsi="Palatino Linotype"/>
          <w:i/>
          <w:iCs/>
          <w:sz w:val="20"/>
          <w:szCs w:val="20"/>
        </w:rPr>
        <w:t>CT database and subject characteristics</w:t>
      </w:r>
    </w:p>
    <w:p w14:paraId="3BBF4BDA" w14:textId="6E9C9659" w:rsidR="0013166C" w:rsidRDefault="00DF5804" w:rsidP="005E6AAB">
      <w:pPr>
        <w:snapToGrid w:val="0"/>
        <w:spacing w:line="240" w:lineRule="auto"/>
        <w:ind w:left="2606" w:firstLine="432"/>
      </w:pPr>
      <w:r w:rsidRPr="00643ECB">
        <w:t xml:space="preserve">The 3D upper airway models were based upon CT images from seven healthy male subjects and four male subjects with mild-to-moderate chronic obstructive pulmonary disease (COPD). Images were previously obtained on a GE Light Speed Discovery CT750 and acquired as part of a Bioengineering Research Partnership (NIH R01-HL-073598). Images of the head and torso were obtained in the supine position during a breath hold at </w:t>
      </w:r>
      <w:r w:rsidR="006C1BA7">
        <w:t xml:space="preserve">a lung volume of 1 liter above </w:t>
      </w:r>
      <w:r w:rsidRPr="00643ECB">
        <w:t xml:space="preserve">functional residual capacity (FRC).  CT scans were obtained with the mouthpiece positioned in the patient's mouth. The field of view was 36 × 36 × 48 cm in the x, </w:t>
      </w:r>
      <w:proofErr w:type="gramStart"/>
      <w:r w:rsidRPr="00643ECB">
        <w:t>y</w:t>
      </w:r>
      <w:proofErr w:type="gramEnd"/>
      <w:r w:rsidRPr="00643ECB">
        <w:t xml:space="preserve"> and z dimensions (with the z axis in the cranial to caudal direction). The matrix size was 512 × 512 x 960, generating voxel dimensions of 0.7 × 0.7 × 0.5 mm. Acquisition and use of these images were approved by the Institutional Review Boards of the University of Washington, Seattle and the University of California, San Diego, respectively. Anthropologic and lung function data of all subjects are presented in </w:t>
      </w:r>
      <w:r w:rsidRPr="00D813BC">
        <w:rPr>
          <w:b/>
          <w:bCs/>
        </w:rPr>
        <w:t>Table 1</w:t>
      </w:r>
      <w:r w:rsidRPr="00643ECB">
        <w:t xml:space="preserve">. Geometric data of all subjects </w:t>
      </w:r>
      <w:r w:rsidR="003053B6" w:rsidRPr="00643ECB">
        <w:t>a</w:t>
      </w:r>
      <w:r w:rsidRPr="00643ECB">
        <w:t xml:space="preserve">re presented in </w:t>
      </w:r>
      <w:r w:rsidRPr="00D813BC">
        <w:rPr>
          <w:b/>
          <w:bCs/>
        </w:rPr>
        <w:t xml:space="preserve">Table </w:t>
      </w:r>
      <w:r w:rsidR="0013166C" w:rsidRPr="00D813BC">
        <w:rPr>
          <w:b/>
          <w:bCs/>
        </w:rPr>
        <w:t>A</w:t>
      </w:r>
      <w:r w:rsidRPr="00D813BC">
        <w:rPr>
          <w:b/>
          <w:bCs/>
        </w:rPr>
        <w:t>1</w:t>
      </w:r>
      <w:r w:rsidR="0013166C" w:rsidRPr="00643ECB">
        <w:t xml:space="preserve"> (see appendix A) along with the 3D reconstructed geometry of the eleven subjects (</w:t>
      </w:r>
      <w:r w:rsidR="0013166C" w:rsidRPr="004A30EB">
        <w:rPr>
          <w:b/>
          <w:bCs/>
        </w:rPr>
        <w:t>Figure A1</w:t>
      </w:r>
      <w:r w:rsidR="004A30EB" w:rsidRPr="00643ECB">
        <w:t>)</w:t>
      </w:r>
      <w:r w:rsidR="004A30EB" w:rsidRPr="00643ECB" w:rsidDel="0013166C">
        <w:t>.</w:t>
      </w:r>
    </w:p>
    <w:p w14:paraId="1D3CFD28" w14:textId="45CDD1E4" w:rsidR="00C9570D" w:rsidRPr="005E6AAB" w:rsidRDefault="00D813BC" w:rsidP="005E6AAB">
      <w:pPr>
        <w:snapToGrid w:val="0"/>
        <w:spacing w:before="240" w:after="120" w:line="240" w:lineRule="auto"/>
        <w:ind w:left="2606"/>
        <w:rPr>
          <w:sz w:val="18"/>
          <w:szCs w:val="18"/>
        </w:rPr>
      </w:pPr>
      <w:r w:rsidRPr="005E6AAB">
        <w:rPr>
          <w:b/>
          <w:bCs/>
          <w:sz w:val="18"/>
          <w:szCs w:val="18"/>
        </w:rPr>
        <w:t>Table 1</w:t>
      </w:r>
      <w:r w:rsidRPr="005E6AAB">
        <w:rPr>
          <w:sz w:val="18"/>
          <w:szCs w:val="18"/>
        </w:rPr>
        <w:t>: Anthropometric data.</w:t>
      </w:r>
    </w:p>
    <w:tbl>
      <w:tblPr>
        <w:tblStyle w:val="TableGrid"/>
        <w:tblW w:w="0" w:type="auto"/>
        <w:jc w:val="right"/>
        <w:tblLayout w:type="fixed"/>
        <w:tblLook w:val="04A0" w:firstRow="1" w:lastRow="0" w:firstColumn="1" w:lastColumn="0" w:noHBand="0" w:noVBand="1"/>
      </w:tblPr>
      <w:tblGrid>
        <w:gridCol w:w="1165"/>
        <w:gridCol w:w="990"/>
        <w:gridCol w:w="1170"/>
        <w:gridCol w:w="1170"/>
        <w:gridCol w:w="630"/>
        <w:gridCol w:w="1175"/>
        <w:gridCol w:w="900"/>
        <w:gridCol w:w="1260"/>
      </w:tblGrid>
      <w:tr w:rsidR="00DF5804" w:rsidRPr="00643ECB" w14:paraId="50F6D7EC" w14:textId="77777777" w:rsidTr="005E6AAB">
        <w:trPr>
          <w:trHeight w:val="585"/>
          <w:jc w:val="right"/>
        </w:trPr>
        <w:tc>
          <w:tcPr>
            <w:tcW w:w="1165" w:type="dxa"/>
            <w:tcBorders>
              <w:top w:val="single" w:sz="4" w:space="0" w:color="auto"/>
              <w:left w:val="nil"/>
              <w:bottom w:val="single" w:sz="4" w:space="0" w:color="auto"/>
              <w:right w:val="nil"/>
            </w:tcBorders>
            <w:vAlign w:val="center"/>
          </w:tcPr>
          <w:p w14:paraId="5A12D1E6" w14:textId="77777777" w:rsidR="00DF5804" w:rsidRPr="00F664EF" w:rsidRDefault="00DF5804" w:rsidP="005E6AAB">
            <w:pPr>
              <w:snapToGrid w:val="0"/>
              <w:spacing w:before="100" w:beforeAutospacing="1" w:after="100" w:afterAutospacing="1" w:line="240" w:lineRule="auto"/>
              <w:jc w:val="center"/>
              <w:rPr>
                <w:b/>
                <w:bCs/>
              </w:rPr>
            </w:pPr>
            <w:r w:rsidRPr="00F664EF">
              <w:rPr>
                <w:b/>
                <w:bCs/>
              </w:rPr>
              <w:t>Subject ID</w:t>
            </w:r>
          </w:p>
        </w:tc>
        <w:tc>
          <w:tcPr>
            <w:tcW w:w="990" w:type="dxa"/>
            <w:tcBorders>
              <w:top w:val="single" w:sz="4" w:space="0" w:color="auto"/>
              <w:left w:val="nil"/>
              <w:bottom w:val="single" w:sz="4" w:space="0" w:color="auto"/>
              <w:right w:val="nil"/>
            </w:tcBorders>
            <w:vAlign w:val="center"/>
          </w:tcPr>
          <w:p w14:paraId="1F0B4238" w14:textId="77777777" w:rsidR="00DF5804" w:rsidRPr="00F664EF" w:rsidRDefault="00DF5804" w:rsidP="005E6AAB">
            <w:pPr>
              <w:snapToGrid w:val="0"/>
              <w:spacing w:before="100" w:beforeAutospacing="1" w:after="100" w:afterAutospacing="1" w:line="240" w:lineRule="auto"/>
              <w:jc w:val="center"/>
              <w:rPr>
                <w:b/>
                <w:bCs/>
              </w:rPr>
            </w:pPr>
            <w:r w:rsidRPr="00F664EF">
              <w:rPr>
                <w:b/>
                <w:bCs/>
              </w:rPr>
              <w:t xml:space="preserve">Age, </w:t>
            </w:r>
            <w:proofErr w:type="spellStart"/>
            <w:r w:rsidRPr="00F664EF">
              <w:rPr>
                <w:b/>
                <w:bCs/>
              </w:rPr>
              <w:t>Yr</w:t>
            </w:r>
            <w:proofErr w:type="spellEnd"/>
          </w:p>
        </w:tc>
        <w:tc>
          <w:tcPr>
            <w:tcW w:w="1170" w:type="dxa"/>
            <w:tcBorders>
              <w:top w:val="single" w:sz="4" w:space="0" w:color="auto"/>
              <w:left w:val="nil"/>
              <w:bottom w:val="single" w:sz="4" w:space="0" w:color="auto"/>
              <w:right w:val="nil"/>
            </w:tcBorders>
            <w:vAlign w:val="center"/>
          </w:tcPr>
          <w:p w14:paraId="0DF813C5" w14:textId="77777777" w:rsidR="00DF5804" w:rsidRPr="00F664EF" w:rsidRDefault="00DF5804" w:rsidP="005E6AAB">
            <w:pPr>
              <w:snapToGrid w:val="0"/>
              <w:spacing w:before="100" w:beforeAutospacing="1" w:after="100" w:afterAutospacing="1" w:line="240" w:lineRule="auto"/>
              <w:jc w:val="center"/>
              <w:rPr>
                <w:b/>
                <w:bCs/>
              </w:rPr>
            </w:pPr>
            <w:r w:rsidRPr="00F664EF">
              <w:rPr>
                <w:b/>
                <w:bCs/>
              </w:rPr>
              <w:t>Weight, kg</w:t>
            </w:r>
          </w:p>
        </w:tc>
        <w:tc>
          <w:tcPr>
            <w:tcW w:w="1170" w:type="dxa"/>
            <w:tcBorders>
              <w:top w:val="single" w:sz="4" w:space="0" w:color="auto"/>
              <w:left w:val="nil"/>
              <w:bottom w:val="single" w:sz="4" w:space="0" w:color="auto"/>
              <w:right w:val="nil"/>
            </w:tcBorders>
            <w:vAlign w:val="center"/>
          </w:tcPr>
          <w:p w14:paraId="011B339A" w14:textId="77777777" w:rsidR="00DF5804" w:rsidRPr="00F664EF" w:rsidRDefault="00DF5804" w:rsidP="005E6AAB">
            <w:pPr>
              <w:snapToGrid w:val="0"/>
              <w:spacing w:before="100" w:beforeAutospacing="1" w:after="100" w:afterAutospacing="1" w:line="240" w:lineRule="auto"/>
              <w:jc w:val="center"/>
              <w:rPr>
                <w:b/>
                <w:bCs/>
              </w:rPr>
            </w:pPr>
            <w:r w:rsidRPr="00F664EF">
              <w:rPr>
                <w:b/>
                <w:bCs/>
              </w:rPr>
              <w:t>Height, cm</w:t>
            </w:r>
          </w:p>
        </w:tc>
        <w:tc>
          <w:tcPr>
            <w:tcW w:w="630" w:type="dxa"/>
            <w:tcBorders>
              <w:top w:val="single" w:sz="4" w:space="0" w:color="auto"/>
              <w:left w:val="nil"/>
              <w:bottom w:val="single" w:sz="4" w:space="0" w:color="auto"/>
              <w:right w:val="nil"/>
            </w:tcBorders>
            <w:vAlign w:val="center"/>
          </w:tcPr>
          <w:p w14:paraId="0B9755EB" w14:textId="77777777" w:rsidR="00DF5804" w:rsidRPr="00F664EF" w:rsidRDefault="00DF5804" w:rsidP="005E6AAB">
            <w:pPr>
              <w:snapToGrid w:val="0"/>
              <w:spacing w:before="100" w:beforeAutospacing="1" w:after="100" w:afterAutospacing="1" w:line="240" w:lineRule="auto"/>
              <w:jc w:val="center"/>
              <w:rPr>
                <w:b/>
                <w:bCs/>
              </w:rPr>
            </w:pPr>
            <w:r w:rsidRPr="00F664EF">
              <w:rPr>
                <w:b/>
                <w:bCs/>
              </w:rPr>
              <w:t>BMI</w:t>
            </w:r>
          </w:p>
        </w:tc>
        <w:tc>
          <w:tcPr>
            <w:tcW w:w="1175" w:type="dxa"/>
            <w:tcBorders>
              <w:top w:val="single" w:sz="4" w:space="0" w:color="auto"/>
              <w:left w:val="nil"/>
              <w:bottom w:val="single" w:sz="4" w:space="0" w:color="auto"/>
              <w:right w:val="nil"/>
            </w:tcBorders>
            <w:vAlign w:val="center"/>
          </w:tcPr>
          <w:p w14:paraId="47C7C9FA" w14:textId="4B1B004D" w:rsidR="00DF5804" w:rsidRPr="00F664EF" w:rsidRDefault="005E6AAB" w:rsidP="005E6AAB">
            <w:pPr>
              <w:snapToGrid w:val="0"/>
              <w:spacing w:before="100" w:beforeAutospacing="1" w:after="100" w:afterAutospacing="1" w:line="240" w:lineRule="auto"/>
              <w:jc w:val="center"/>
              <w:rPr>
                <w:b/>
                <w:bCs/>
              </w:rPr>
            </w:pPr>
            <w:r w:rsidRPr="00F664EF">
              <w:rPr>
                <w:b/>
                <w:bCs/>
              </w:rPr>
              <w:t xml:space="preserve">Health </w:t>
            </w:r>
            <w:r>
              <w:rPr>
                <w:b/>
                <w:bCs/>
              </w:rPr>
              <w:t>Status</w:t>
            </w:r>
          </w:p>
        </w:tc>
        <w:tc>
          <w:tcPr>
            <w:tcW w:w="900" w:type="dxa"/>
            <w:tcBorders>
              <w:top w:val="single" w:sz="4" w:space="0" w:color="auto"/>
              <w:left w:val="nil"/>
              <w:bottom w:val="single" w:sz="4" w:space="0" w:color="auto"/>
              <w:right w:val="nil"/>
            </w:tcBorders>
            <w:vAlign w:val="center"/>
          </w:tcPr>
          <w:p w14:paraId="569C443D" w14:textId="73D74B79" w:rsidR="00DF5804" w:rsidRPr="00F664EF" w:rsidRDefault="00DF5804" w:rsidP="005E6AAB">
            <w:pPr>
              <w:snapToGrid w:val="0"/>
              <w:spacing w:before="100" w:beforeAutospacing="1" w:after="100" w:afterAutospacing="1" w:line="240" w:lineRule="auto"/>
              <w:jc w:val="center"/>
              <w:rPr>
                <w:b/>
                <w:bCs/>
              </w:rPr>
            </w:pPr>
            <w:r w:rsidRPr="00F664EF">
              <w:rPr>
                <w:b/>
                <w:bCs/>
              </w:rPr>
              <w:t>FEV</w:t>
            </w:r>
            <w:r w:rsidRPr="00F664EF">
              <w:rPr>
                <w:b/>
                <w:bCs/>
                <w:vertAlign w:val="subscript"/>
              </w:rPr>
              <w:t>1</w:t>
            </w:r>
            <w:r w:rsidRPr="00F664EF">
              <w:rPr>
                <w:b/>
                <w:bCs/>
              </w:rPr>
              <w:t>, %pred</w:t>
            </w:r>
          </w:p>
        </w:tc>
        <w:tc>
          <w:tcPr>
            <w:tcW w:w="1260" w:type="dxa"/>
            <w:tcBorders>
              <w:top w:val="single" w:sz="4" w:space="0" w:color="auto"/>
              <w:left w:val="nil"/>
              <w:bottom w:val="single" w:sz="4" w:space="0" w:color="auto"/>
              <w:right w:val="nil"/>
            </w:tcBorders>
            <w:vAlign w:val="center"/>
          </w:tcPr>
          <w:p w14:paraId="43F2B42C" w14:textId="77777777" w:rsidR="00DF5804" w:rsidRPr="00F664EF" w:rsidRDefault="00DF5804" w:rsidP="005E6AAB">
            <w:pPr>
              <w:snapToGrid w:val="0"/>
              <w:spacing w:before="100" w:beforeAutospacing="1" w:after="100" w:afterAutospacing="1" w:line="240" w:lineRule="auto"/>
              <w:jc w:val="center"/>
              <w:rPr>
                <w:b/>
                <w:bCs/>
              </w:rPr>
            </w:pPr>
            <w:r w:rsidRPr="00F664EF">
              <w:rPr>
                <w:b/>
                <w:bCs/>
              </w:rPr>
              <w:t>FEV</w:t>
            </w:r>
            <w:r w:rsidRPr="00F664EF">
              <w:rPr>
                <w:b/>
                <w:bCs/>
                <w:vertAlign w:val="subscript"/>
              </w:rPr>
              <w:t>1</w:t>
            </w:r>
            <w:r w:rsidRPr="00F664EF">
              <w:rPr>
                <w:b/>
                <w:bCs/>
              </w:rPr>
              <w:t>/FVC</w:t>
            </w:r>
          </w:p>
        </w:tc>
      </w:tr>
      <w:tr w:rsidR="00DF5804" w:rsidRPr="00643ECB" w14:paraId="3AF56204" w14:textId="77777777" w:rsidTr="005E6AAB">
        <w:trPr>
          <w:trHeight w:val="432"/>
          <w:jc w:val="right"/>
        </w:trPr>
        <w:tc>
          <w:tcPr>
            <w:tcW w:w="1165" w:type="dxa"/>
            <w:tcBorders>
              <w:top w:val="single" w:sz="4" w:space="0" w:color="auto"/>
              <w:left w:val="nil"/>
              <w:bottom w:val="nil"/>
              <w:right w:val="nil"/>
            </w:tcBorders>
            <w:vAlign w:val="center"/>
          </w:tcPr>
          <w:p w14:paraId="28C64DB4" w14:textId="77777777" w:rsidR="00DF5804" w:rsidRPr="00643ECB" w:rsidRDefault="00DF5804" w:rsidP="005E6AAB">
            <w:pPr>
              <w:snapToGrid w:val="0"/>
              <w:spacing w:before="100" w:beforeAutospacing="1" w:after="100" w:afterAutospacing="1" w:line="240" w:lineRule="auto"/>
              <w:jc w:val="center"/>
            </w:pPr>
            <w:r w:rsidRPr="00643ECB">
              <w:t>H1</w:t>
            </w:r>
          </w:p>
        </w:tc>
        <w:tc>
          <w:tcPr>
            <w:tcW w:w="990" w:type="dxa"/>
            <w:tcBorders>
              <w:top w:val="single" w:sz="4" w:space="0" w:color="auto"/>
              <w:left w:val="nil"/>
              <w:bottom w:val="nil"/>
              <w:right w:val="nil"/>
            </w:tcBorders>
            <w:vAlign w:val="center"/>
          </w:tcPr>
          <w:p w14:paraId="5A9FCB7B" w14:textId="77777777" w:rsidR="00DF5804" w:rsidRPr="00643ECB" w:rsidRDefault="00DF5804" w:rsidP="005E6AAB">
            <w:pPr>
              <w:snapToGrid w:val="0"/>
              <w:spacing w:before="100" w:beforeAutospacing="1" w:after="100" w:afterAutospacing="1" w:line="240" w:lineRule="auto"/>
              <w:jc w:val="center"/>
            </w:pPr>
            <w:r w:rsidRPr="00643ECB">
              <w:t>35</w:t>
            </w:r>
          </w:p>
        </w:tc>
        <w:tc>
          <w:tcPr>
            <w:tcW w:w="1170" w:type="dxa"/>
            <w:tcBorders>
              <w:top w:val="single" w:sz="4" w:space="0" w:color="auto"/>
              <w:left w:val="nil"/>
              <w:bottom w:val="nil"/>
              <w:right w:val="nil"/>
            </w:tcBorders>
            <w:vAlign w:val="center"/>
          </w:tcPr>
          <w:p w14:paraId="3F4E0666" w14:textId="77777777" w:rsidR="00DF5804" w:rsidRPr="00643ECB" w:rsidRDefault="00DF5804" w:rsidP="005E6AAB">
            <w:pPr>
              <w:snapToGrid w:val="0"/>
              <w:spacing w:before="100" w:beforeAutospacing="1" w:after="100" w:afterAutospacing="1" w:line="240" w:lineRule="auto"/>
              <w:jc w:val="center"/>
            </w:pPr>
            <w:r w:rsidRPr="00643ECB">
              <w:t>68.2</w:t>
            </w:r>
          </w:p>
        </w:tc>
        <w:tc>
          <w:tcPr>
            <w:tcW w:w="1170" w:type="dxa"/>
            <w:tcBorders>
              <w:top w:val="single" w:sz="4" w:space="0" w:color="auto"/>
              <w:left w:val="nil"/>
              <w:bottom w:val="nil"/>
              <w:right w:val="nil"/>
            </w:tcBorders>
            <w:vAlign w:val="center"/>
          </w:tcPr>
          <w:p w14:paraId="2F58534B" w14:textId="77777777" w:rsidR="00DF5804" w:rsidRPr="00643ECB" w:rsidRDefault="00DF5804" w:rsidP="005E6AAB">
            <w:pPr>
              <w:snapToGrid w:val="0"/>
              <w:spacing w:before="100" w:beforeAutospacing="1" w:after="100" w:afterAutospacing="1" w:line="240" w:lineRule="auto"/>
              <w:jc w:val="center"/>
            </w:pPr>
            <w:r w:rsidRPr="00643ECB">
              <w:t>170</w:t>
            </w:r>
          </w:p>
        </w:tc>
        <w:tc>
          <w:tcPr>
            <w:tcW w:w="630" w:type="dxa"/>
            <w:tcBorders>
              <w:top w:val="single" w:sz="4" w:space="0" w:color="auto"/>
              <w:left w:val="nil"/>
              <w:bottom w:val="nil"/>
              <w:right w:val="nil"/>
            </w:tcBorders>
            <w:vAlign w:val="center"/>
          </w:tcPr>
          <w:p w14:paraId="6A802EB9" w14:textId="77777777" w:rsidR="00DF5804" w:rsidRPr="00643ECB" w:rsidRDefault="00DF5804" w:rsidP="005E6AAB">
            <w:pPr>
              <w:snapToGrid w:val="0"/>
              <w:spacing w:before="100" w:beforeAutospacing="1" w:after="100" w:afterAutospacing="1" w:line="240" w:lineRule="auto"/>
              <w:jc w:val="center"/>
            </w:pPr>
            <w:r w:rsidRPr="00643ECB">
              <w:t>23.5</w:t>
            </w:r>
          </w:p>
        </w:tc>
        <w:tc>
          <w:tcPr>
            <w:tcW w:w="1175" w:type="dxa"/>
            <w:tcBorders>
              <w:top w:val="single" w:sz="4" w:space="0" w:color="auto"/>
              <w:left w:val="nil"/>
              <w:bottom w:val="nil"/>
              <w:right w:val="nil"/>
            </w:tcBorders>
            <w:vAlign w:val="center"/>
          </w:tcPr>
          <w:p w14:paraId="528D5E2D" w14:textId="77777777" w:rsidR="00DF5804" w:rsidRPr="00643ECB" w:rsidRDefault="00DF5804" w:rsidP="005E6AAB">
            <w:pPr>
              <w:snapToGrid w:val="0"/>
              <w:spacing w:before="100" w:beforeAutospacing="1" w:after="100" w:afterAutospacing="1" w:line="240" w:lineRule="auto"/>
              <w:jc w:val="center"/>
            </w:pPr>
            <w:r w:rsidRPr="00643ECB">
              <w:t>Healthy</w:t>
            </w:r>
          </w:p>
        </w:tc>
        <w:tc>
          <w:tcPr>
            <w:tcW w:w="900" w:type="dxa"/>
            <w:tcBorders>
              <w:top w:val="single" w:sz="4" w:space="0" w:color="auto"/>
              <w:left w:val="nil"/>
              <w:bottom w:val="nil"/>
              <w:right w:val="nil"/>
            </w:tcBorders>
            <w:vAlign w:val="center"/>
          </w:tcPr>
          <w:p w14:paraId="1462BE90" w14:textId="77777777" w:rsidR="00DF5804" w:rsidRPr="00643ECB" w:rsidDel="002D6C48" w:rsidRDefault="00DF5804" w:rsidP="005E6AAB">
            <w:pPr>
              <w:snapToGrid w:val="0"/>
              <w:spacing w:before="100" w:beforeAutospacing="1" w:after="100" w:afterAutospacing="1" w:line="240" w:lineRule="auto"/>
              <w:jc w:val="center"/>
            </w:pPr>
            <w:r w:rsidRPr="00643ECB">
              <w:t>113</w:t>
            </w:r>
          </w:p>
        </w:tc>
        <w:tc>
          <w:tcPr>
            <w:tcW w:w="1260" w:type="dxa"/>
            <w:tcBorders>
              <w:top w:val="single" w:sz="4" w:space="0" w:color="auto"/>
              <w:left w:val="nil"/>
              <w:bottom w:val="nil"/>
              <w:right w:val="nil"/>
            </w:tcBorders>
            <w:vAlign w:val="center"/>
          </w:tcPr>
          <w:p w14:paraId="2B356877" w14:textId="77777777" w:rsidR="00DF5804" w:rsidRPr="00643ECB" w:rsidDel="002D6C48" w:rsidRDefault="00DF5804" w:rsidP="005E6AAB">
            <w:pPr>
              <w:snapToGrid w:val="0"/>
              <w:spacing w:before="100" w:beforeAutospacing="1" w:after="100" w:afterAutospacing="1" w:line="240" w:lineRule="auto"/>
              <w:jc w:val="center"/>
            </w:pPr>
            <w:r w:rsidRPr="00643ECB">
              <w:t>0.88</w:t>
            </w:r>
          </w:p>
        </w:tc>
      </w:tr>
      <w:tr w:rsidR="00DF5804" w:rsidRPr="00643ECB" w14:paraId="1014F9DC" w14:textId="77777777" w:rsidTr="005E6AAB">
        <w:trPr>
          <w:trHeight w:val="432"/>
          <w:jc w:val="right"/>
        </w:trPr>
        <w:tc>
          <w:tcPr>
            <w:tcW w:w="1165" w:type="dxa"/>
            <w:tcBorders>
              <w:top w:val="nil"/>
              <w:left w:val="nil"/>
              <w:bottom w:val="nil"/>
              <w:right w:val="nil"/>
            </w:tcBorders>
            <w:vAlign w:val="center"/>
          </w:tcPr>
          <w:p w14:paraId="72BE038C" w14:textId="77777777" w:rsidR="00DF5804" w:rsidRPr="00643ECB" w:rsidRDefault="00DF5804" w:rsidP="005E6AAB">
            <w:pPr>
              <w:snapToGrid w:val="0"/>
              <w:spacing w:before="100" w:beforeAutospacing="1" w:after="100" w:afterAutospacing="1" w:line="240" w:lineRule="auto"/>
              <w:jc w:val="center"/>
            </w:pPr>
            <w:r w:rsidRPr="00643ECB">
              <w:t>H2</w:t>
            </w:r>
          </w:p>
        </w:tc>
        <w:tc>
          <w:tcPr>
            <w:tcW w:w="990" w:type="dxa"/>
            <w:tcBorders>
              <w:top w:val="nil"/>
              <w:left w:val="nil"/>
              <w:bottom w:val="nil"/>
              <w:right w:val="nil"/>
            </w:tcBorders>
            <w:vAlign w:val="center"/>
          </w:tcPr>
          <w:p w14:paraId="7E9B18BA" w14:textId="77777777" w:rsidR="00DF5804" w:rsidRPr="00643ECB" w:rsidRDefault="00DF5804" w:rsidP="005E6AAB">
            <w:pPr>
              <w:snapToGrid w:val="0"/>
              <w:spacing w:before="100" w:beforeAutospacing="1" w:after="100" w:afterAutospacing="1" w:line="240" w:lineRule="auto"/>
              <w:jc w:val="center"/>
            </w:pPr>
            <w:r w:rsidRPr="00643ECB">
              <w:t>52</w:t>
            </w:r>
          </w:p>
        </w:tc>
        <w:tc>
          <w:tcPr>
            <w:tcW w:w="1170" w:type="dxa"/>
            <w:tcBorders>
              <w:top w:val="nil"/>
              <w:left w:val="nil"/>
              <w:bottom w:val="nil"/>
              <w:right w:val="nil"/>
            </w:tcBorders>
            <w:vAlign w:val="center"/>
          </w:tcPr>
          <w:p w14:paraId="1F1095FA" w14:textId="77777777" w:rsidR="00DF5804" w:rsidRPr="00643ECB" w:rsidRDefault="00DF5804" w:rsidP="005E6AAB">
            <w:pPr>
              <w:snapToGrid w:val="0"/>
              <w:spacing w:before="100" w:beforeAutospacing="1" w:after="100" w:afterAutospacing="1" w:line="240" w:lineRule="auto"/>
              <w:jc w:val="center"/>
            </w:pPr>
            <w:r w:rsidRPr="00643ECB">
              <w:t>96.8</w:t>
            </w:r>
          </w:p>
        </w:tc>
        <w:tc>
          <w:tcPr>
            <w:tcW w:w="1170" w:type="dxa"/>
            <w:tcBorders>
              <w:top w:val="nil"/>
              <w:left w:val="nil"/>
              <w:bottom w:val="nil"/>
              <w:right w:val="nil"/>
            </w:tcBorders>
            <w:vAlign w:val="center"/>
          </w:tcPr>
          <w:p w14:paraId="5A565BC7" w14:textId="77777777" w:rsidR="00DF5804" w:rsidRPr="00643ECB" w:rsidRDefault="00DF5804" w:rsidP="005E6AAB">
            <w:pPr>
              <w:snapToGrid w:val="0"/>
              <w:spacing w:before="100" w:beforeAutospacing="1" w:after="100" w:afterAutospacing="1" w:line="240" w:lineRule="auto"/>
              <w:jc w:val="center"/>
            </w:pPr>
            <w:r w:rsidRPr="00643ECB">
              <w:t>165</w:t>
            </w:r>
          </w:p>
        </w:tc>
        <w:tc>
          <w:tcPr>
            <w:tcW w:w="630" w:type="dxa"/>
            <w:tcBorders>
              <w:top w:val="nil"/>
              <w:left w:val="nil"/>
              <w:bottom w:val="nil"/>
              <w:right w:val="nil"/>
            </w:tcBorders>
            <w:vAlign w:val="center"/>
          </w:tcPr>
          <w:p w14:paraId="3E0BD7D4" w14:textId="77777777" w:rsidR="00DF5804" w:rsidRPr="00643ECB" w:rsidRDefault="00DF5804" w:rsidP="005E6AAB">
            <w:pPr>
              <w:snapToGrid w:val="0"/>
              <w:spacing w:before="100" w:beforeAutospacing="1" w:after="100" w:afterAutospacing="1" w:line="240" w:lineRule="auto"/>
              <w:jc w:val="center"/>
            </w:pPr>
            <w:r w:rsidRPr="00643ECB">
              <w:t>35.5</w:t>
            </w:r>
          </w:p>
        </w:tc>
        <w:tc>
          <w:tcPr>
            <w:tcW w:w="1175" w:type="dxa"/>
            <w:tcBorders>
              <w:top w:val="nil"/>
              <w:left w:val="nil"/>
              <w:bottom w:val="nil"/>
              <w:right w:val="nil"/>
            </w:tcBorders>
            <w:vAlign w:val="center"/>
          </w:tcPr>
          <w:p w14:paraId="6763C77D" w14:textId="77777777" w:rsidR="00DF5804" w:rsidRPr="00643ECB" w:rsidRDefault="00DF5804" w:rsidP="005E6AAB">
            <w:pPr>
              <w:snapToGrid w:val="0"/>
              <w:spacing w:before="100" w:beforeAutospacing="1" w:after="100" w:afterAutospacing="1" w:line="240" w:lineRule="auto"/>
              <w:jc w:val="center"/>
            </w:pPr>
            <w:r w:rsidRPr="00643ECB">
              <w:t>Healthy</w:t>
            </w:r>
          </w:p>
        </w:tc>
        <w:tc>
          <w:tcPr>
            <w:tcW w:w="900" w:type="dxa"/>
            <w:tcBorders>
              <w:top w:val="nil"/>
              <w:left w:val="nil"/>
              <w:bottom w:val="nil"/>
              <w:right w:val="nil"/>
            </w:tcBorders>
            <w:vAlign w:val="center"/>
          </w:tcPr>
          <w:p w14:paraId="79E900B1" w14:textId="77777777" w:rsidR="00DF5804" w:rsidRPr="00643ECB" w:rsidRDefault="00DF5804" w:rsidP="005E6AAB">
            <w:pPr>
              <w:snapToGrid w:val="0"/>
              <w:spacing w:before="100" w:beforeAutospacing="1" w:after="100" w:afterAutospacing="1" w:line="240" w:lineRule="auto"/>
              <w:jc w:val="center"/>
            </w:pPr>
            <w:r w:rsidRPr="00643ECB">
              <w:t>117</w:t>
            </w:r>
          </w:p>
        </w:tc>
        <w:tc>
          <w:tcPr>
            <w:tcW w:w="1260" w:type="dxa"/>
            <w:tcBorders>
              <w:top w:val="nil"/>
              <w:left w:val="nil"/>
              <w:bottom w:val="nil"/>
              <w:right w:val="nil"/>
            </w:tcBorders>
            <w:vAlign w:val="center"/>
          </w:tcPr>
          <w:p w14:paraId="7ACC70EC" w14:textId="77777777" w:rsidR="00DF5804" w:rsidRPr="00643ECB" w:rsidRDefault="00DF5804" w:rsidP="005E6AAB">
            <w:pPr>
              <w:snapToGrid w:val="0"/>
              <w:spacing w:before="100" w:beforeAutospacing="1" w:after="100" w:afterAutospacing="1" w:line="240" w:lineRule="auto"/>
              <w:jc w:val="center"/>
            </w:pPr>
            <w:r w:rsidRPr="00643ECB">
              <w:t>0.79</w:t>
            </w:r>
          </w:p>
        </w:tc>
      </w:tr>
      <w:tr w:rsidR="00DF5804" w:rsidRPr="00643ECB" w14:paraId="52B075C2" w14:textId="77777777" w:rsidTr="005E6AAB">
        <w:trPr>
          <w:trHeight w:val="432"/>
          <w:jc w:val="right"/>
        </w:trPr>
        <w:tc>
          <w:tcPr>
            <w:tcW w:w="1165" w:type="dxa"/>
            <w:tcBorders>
              <w:top w:val="nil"/>
              <w:left w:val="nil"/>
              <w:bottom w:val="nil"/>
              <w:right w:val="nil"/>
            </w:tcBorders>
            <w:vAlign w:val="center"/>
          </w:tcPr>
          <w:p w14:paraId="0FC22499" w14:textId="77777777" w:rsidR="00DF5804" w:rsidRPr="00643ECB" w:rsidRDefault="00DF5804" w:rsidP="005E6AAB">
            <w:pPr>
              <w:snapToGrid w:val="0"/>
              <w:spacing w:before="100" w:beforeAutospacing="1" w:after="100" w:afterAutospacing="1" w:line="240" w:lineRule="auto"/>
              <w:jc w:val="center"/>
            </w:pPr>
            <w:r w:rsidRPr="00643ECB">
              <w:t>H3</w:t>
            </w:r>
          </w:p>
        </w:tc>
        <w:tc>
          <w:tcPr>
            <w:tcW w:w="990" w:type="dxa"/>
            <w:tcBorders>
              <w:top w:val="nil"/>
              <w:left w:val="nil"/>
              <w:bottom w:val="nil"/>
              <w:right w:val="nil"/>
            </w:tcBorders>
            <w:vAlign w:val="center"/>
          </w:tcPr>
          <w:p w14:paraId="2602B37C" w14:textId="77777777" w:rsidR="00DF5804" w:rsidRPr="00643ECB" w:rsidRDefault="00DF5804" w:rsidP="005E6AAB">
            <w:pPr>
              <w:snapToGrid w:val="0"/>
              <w:spacing w:before="100" w:beforeAutospacing="1" w:after="100" w:afterAutospacing="1" w:line="240" w:lineRule="auto"/>
              <w:jc w:val="center"/>
            </w:pPr>
            <w:r w:rsidRPr="00643ECB">
              <w:t>47</w:t>
            </w:r>
          </w:p>
        </w:tc>
        <w:tc>
          <w:tcPr>
            <w:tcW w:w="1170" w:type="dxa"/>
            <w:tcBorders>
              <w:top w:val="nil"/>
              <w:left w:val="nil"/>
              <w:bottom w:val="nil"/>
              <w:right w:val="nil"/>
            </w:tcBorders>
            <w:vAlign w:val="center"/>
          </w:tcPr>
          <w:p w14:paraId="50AC74D6" w14:textId="77777777" w:rsidR="00DF5804" w:rsidRPr="00643ECB" w:rsidRDefault="00DF5804" w:rsidP="005E6AAB">
            <w:pPr>
              <w:snapToGrid w:val="0"/>
              <w:spacing w:before="100" w:beforeAutospacing="1" w:after="100" w:afterAutospacing="1" w:line="240" w:lineRule="auto"/>
              <w:jc w:val="center"/>
            </w:pPr>
            <w:r w:rsidRPr="00643ECB">
              <w:t>88.6</w:t>
            </w:r>
          </w:p>
        </w:tc>
        <w:tc>
          <w:tcPr>
            <w:tcW w:w="1170" w:type="dxa"/>
            <w:tcBorders>
              <w:top w:val="nil"/>
              <w:left w:val="nil"/>
              <w:bottom w:val="nil"/>
              <w:right w:val="nil"/>
            </w:tcBorders>
            <w:vAlign w:val="center"/>
          </w:tcPr>
          <w:p w14:paraId="030B18F4" w14:textId="77777777" w:rsidR="00DF5804" w:rsidRPr="00643ECB" w:rsidRDefault="00DF5804" w:rsidP="005E6AAB">
            <w:pPr>
              <w:snapToGrid w:val="0"/>
              <w:spacing w:before="100" w:beforeAutospacing="1" w:after="100" w:afterAutospacing="1" w:line="240" w:lineRule="auto"/>
              <w:jc w:val="center"/>
            </w:pPr>
            <w:r w:rsidRPr="00643ECB">
              <w:t>183</w:t>
            </w:r>
          </w:p>
        </w:tc>
        <w:tc>
          <w:tcPr>
            <w:tcW w:w="630" w:type="dxa"/>
            <w:tcBorders>
              <w:top w:val="nil"/>
              <w:left w:val="nil"/>
              <w:bottom w:val="nil"/>
              <w:right w:val="nil"/>
            </w:tcBorders>
            <w:vAlign w:val="center"/>
          </w:tcPr>
          <w:p w14:paraId="5BC8E8A2" w14:textId="77777777" w:rsidR="00DF5804" w:rsidRPr="00643ECB" w:rsidRDefault="00DF5804" w:rsidP="005E6AAB">
            <w:pPr>
              <w:snapToGrid w:val="0"/>
              <w:spacing w:before="100" w:beforeAutospacing="1" w:after="100" w:afterAutospacing="1" w:line="240" w:lineRule="auto"/>
              <w:jc w:val="center"/>
            </w:pPr>
            <w:r w:rsidRPr="00643ECB">
              <w:t>26.5</w:t>
            </w:r>
          </w:p>
        </w:tc>
        <w:tc>
          <w:tcPr>
            <w:tcW w:w="1175" w:type="dxa"/>
            <w:tcBorders>
              <w:top w:val="nil"/>
              <w:left w:val="nil"/>
              <w:bottom w:val="nil"/>
              <w:right w:val="nil"/>
            </w:tcBorders>
            <w:vAlign w:val="center"/>
          </w:tcPr>
          <w:p w14:paraId="45917E33" w14:textId="77777777" w:rsidR="00DF5804" w:rsidRPr="00643ECB" w:rsidRDefault="00DF5804" w:rsidP="005E6AAB">
            <w:pPr>
              <w:snapToGrid w:val="0"/>
              <w:spacing w:before="100" w:beforeAutospacing="1" w:after="100" w:afterAutospacing="1" w:line="240" w:lineRule="auto"/>
              <w:jc w:val="center"/>
            </w:pPr>
            <w:r w:rsidRPr="00643ECB">
              <w:t>Healthy</w:t>
            </w:r>
          </w:p>
        </w:tc>
        <w:tc>
          <w:tcPr>
            <w:tcW w:w="900" w:type="dxa"/>
            <w:tcBorders>
              <w:top w:val="nil"/>
              <w:left w:val="nil"/>
              <w:bottom w:val="nil"/>
              <w:right w:val="nil"/>
            </w:tcBorders>
            <w:vAlign w:val="center"/>
          </w:tcPr>
          <w:p w14:paraId="79A331DB" w14:textId="77777777" w:rsidR="00DF5804" w:rsidRPr="00643ECB" w:rsidRDefault="00DF5804" w:rsidP="005E6AAB">
            <w:pPr>
              <w:snapToGrid w:val="0"/>
              <w:spacing w:before="100" w:beforeAutospacing="1" w:after="100" w:afterAutospacing="1" w:line="240" w:lineRule="auto"/>
              <w:jc w:val="center"/>
            </w:pPr>
            <w:r w:rsidRPr="00643ECB">
              <w:t>85</w:t>
            </w:r>
          </w:p>
        </w:tc>
        <w:tc>
          <w:tcPr>
            <w:tcW w:w="1260" w:type="dxa"/>
            <w:tcBorders>
              <w:top w:val="nil"/>
              <w:left w:val="nil"/>
              <w:bottom w:val="nil"/>
              <w:right w:val="nil"/>
            </w:tcBorders>
            <w:vAlign w:val="center"/>
          </w:tcPr>
          <w:p w14:paraId="04BC9BC5" w14:textId="77777777" w:rsidR="00DF5804" w:rsidRPr="00643ECB" w:rsidRDefault="00DF5804" w:rsidP="005E6AAB">
            <w:pPr>
              <w:snapToGrid w:val="0"/>
              <w:spacing w:before="100" w:beforeAutospacing="1" w:after="100" w:afterAutospacing="1" w:line="240" w:lineRule="auto"/>
              <w:jc w:val="center"/>
            </w:pPr>
            <w:r w:rsidRPr="00643ECB">
              <w:t>0.74</w:t>
            </w:r>
          </w:p>
        </w:tc>
      </w:tr>
      <w:tr w:rsidR="00DF5804" w:rsidRPr="00643ECB" w14:paraId="0551660D" w14:textId="77777777" w:rsidTr="005E6AAB">
        <w:trPr>
          <w:trHeight w:val="432"/>
          <w:jc w:val="right"/>
        </w:trPr>
        <w:tc>
          <w:tcPr>
            <w:tcW w:w="1165" w:type="dxa"/>
            <w:tcBorders>
              <w:top w:val="nil"/>
              <w:left w:val="nil"/>
              <w:bottom w:val="nil"/>
              <w:right w:val="nil"/>
            </w:tcBorders>
            <w:vAlign w:val="center"/>
          </w:tcPr>
          <w:p w14:paraId="56A27F39" w14:textId="77777777" w:rsidR="00DF5804" w:rsidRPr="00643ECB" w:rsidRDefault="00DF5804" w:rsidP="005E6AAB">
            <w:pPr>
              <w:snapToGrid w:val="0"/>
              <w:spacing w:before="100" w:beforeAutospacing="1" w:after="100" w:afterAutospacing="1" w:line="240" w:lineRule="auto"/>
              <w:jc w:val="center"/>
            </w:pPr>
            <w:r w:rsidRPr="00643ECB">
              <w:t>H4</w:t>
            </w:r>
          </w:p>
        </w:tc>
        <w:tc>
          <w:tcPr>
            <w:tcW w:w="990" w:type="dxa"/>
            <w:tcBorders>
              <w:top w:val="nil"/>
              <w:left w:val="nil"/>
              <w:bottom w:val="nil"/>
              <w:right w:val="nil"/>
            </w:tcBorders>
            <w:vAlign w:val="center"/>
          </w:tcPr>
          <w:p w14:paraId="32F78F31" w14:textId="77777777" w:rsidR="00DF5804" w:rsidRPr="00643ECB" w:rsidRDefault="00DF5804" w:rsidP="005E6AAB">
            <w:pPr>
              <w:snapToGrid w:val="0"/>
              <w:spacing w:before="100" w:beforeAutospacing="1" w:after="100" w:afterAutospacing="1" w:line="240" w:lineRule="auto"/>
              <w:jc w:val="center"/>
            </w:pPr>
            <w:r w:rsidRPr="00643ECB">
              <w:t>26</w:t>
            </w:r>
          </w:p>
        </w:tc>
        <w:tc>
          <w:tcPr>
            <w:tcW w:w="1170" w:type="dxa"/>
            <w:tcBorders>
              <w:top w:val="nil"/>
              <w:left w:val="nil"/>
              <w:bottom w:val="nil"/>
              <w:right w:val="nil"/>
            </w:tcBorders>
            <w:vAlign w:val="center"/>
          </w:tcPr>
          <w:p w14:paraId="5E3D0A57" w14:textId="77777777" w:rsidR="00DF5804" w:rsidRPr="00643ECB" w:rsidRDefault="00DF5804" w:rsidP="005E6AAB">
            <w:pPr>
              <w:snapToGrid w:val="0"/>
              <w:spacing w:before="100" w:beforeAutospacing="1" w:after="100" w:afterAutospacing="1" w:line="240" w:lineRule="auto"/>
              <w:jc w:val="center"/>
            </w:pPr>
            <w:r w:rsidRPr="00643ECB">
              <w:t>91.8</w:t>
            </w:r>
          </w:p>
        </w:tc>
        <w:tc>
          <w:tcPr>
            <w:tcW w:w="1170" w:type="dxa"/>
            <w:tcBorders>
              <w:top w:val="nil"/>
              <w:left w:val="nil"/>
              <w:bottom w:val="nil"/>
              <w:right w:val="nil"/>
            </w:tcBorders>
            <w:vAlign w:val="center"/>
          </w:tcPr>
          <w:p w14:paraId="66C286A4" w14:textId="77777777" w:rsidR="00DF5804" w:rsidRPr="00643ECB" w:rsidRDefault="00DF5804" w:rsidP="005E6AAB">
            <w:pPr>
              <w:snapToGrid w:val="0"/>
              <w:spacing w:before="100" w:beforeAutospacing="1" w:after="100" w:afterAutospacing="1" w:line="240" w:lineRule="auto"/>
              <w:jc w:val="center"/>
            </w:pPr>
            <w:r w:rsidRPr="00643ECB">
              <w:t>183</w:t>
            </w:r>
          </w:p>
        </w:tc>
        <w:tc>
          <w:tcPr>
            <w:tcW w:w="630" w:type="dxa"/>
            <w:tcBorders>
              <w:top w:val="nil"/>
              <w:left w:val="nil"/>
              <w:bottom w:val="nil"/>
              <w:right w:val="nil"/>
            </w:tcBorders>
            <w:vAlign w:val="center"/>
          </w:tcPr>
          <w:p w14:paraId="4FB43604" w14:textId="77777777" w:rsidR="00DF5804" w:rsidRPr="00643ECB" w:rsidRDefault="00DF5804" w:rsidP="005E6AAB">
            <w:pPr>
              <w:snapToGrid w:val="0"/>
              <w:spacing w:before="100" w:beforeAutospacing="1" w:after="100" w:afterAutospacing="1" w:line="240" w:lineRule="auto"/>
              <w:jc w:val="center"/>
            </w:pPr>
            <w:r w:rsidRPr="00643ECB">
              <w:t>27.5</w:t>
            </w:r>
          </w:p>
        </w:tc>
        <w:tc>
          <w:tcPr>
            <w:tcW w:w="1175" w:type="dxa"/>
            <w:tcBorders>
              <w:top w:val="nil"/>
              <w:left w:val="nil"/>
              <w:bottom w:val="nil"/>
              <w:right w:val="nil"/>
            </w:tcBorders>
            <w:vAlign w:val="center"/>
          </w:tcPr>
          <w:p w14:paraId="4F891BA2" w14:textId="77777777" w:rsidR="00DF5804" w:rsidRPr="00643ECB" w:rsidRDefault="00DF5804" w:rsidP="005E6AAB">
            <w:pPr>
              <w:snapToGrid w:val="0"/>
              <w:spacing w:before="100" w:beforeAutospacing="1" w:after="100" w:afterAutospacing="1" w:line="240" w:lineRule="auto"/>
              <w:jc w:val="center"/>
            </w:pPr>
            <w:r w:rsidRPr="00643ECB">
              <w:t>Healthy</w:t>
            </w:r>
          </w:p>
        </w:tc>
        <w:tc>
          <w:tcPr>
            <w:tcW w:w="900" w:type="dxa"/>
            <w:tcBorders>
              <w:top w:val="nil"/>
              <w:left w:val="nil"/>
              <w:bottom w:val="nil"/>
              <w:right w:val="nil"/>
            </w:tcBorders>
            <w:vAlign w:val="center"/>
          </w:tcPr>
          <w:p w14:paraId="59F5EA12" w14:textId="77777777" w:rsidR="00DF5804" w:rsidRPr="00643ECB" w:rsidRDefault="00DF5804" w:rsidP="005E6AAB">
            <w:pPr>
              <w:snapToGrid w:val="0"/>
              <w:spacing w:before="100" w:beforeAutospacing="1" w:after="100" w:afterAutospacing="1" w:line="240" w:lineRule="auto"/>
              <w:jc w:val="center"/>
            </w:pPr>
            <w:r w:rsidRPr="00643ECB">
              <w:t>94</w:t>
            </w:r>
          </w:p>
        </w:tc>
        <w:tc>
          <w:tcPr>
            <w:tcW w:w="1260" w:type="dxa"/>
            <w:tcBorders>
              <w:top w:val="nil"/>
              <w:left w:val="nil"/>
              <w:bottom w:val="nil"/>
              <w:right w:val="nil"/>
            </w:tcBorders>
            <w:vAlign w:val="center"/>
          </w:tcPr>
          <w:p w14:paraId="4A2194AC" w14:textId="77777777" w:rsidR="00DF5804" w:rsidRPr="00643ECB" w:rsidRDefault="00DF5804" w:rsidP="005E6AAB">
            <w:pPr>
              <w:snapToGrid w:val="0"/>
              <w:spacing w:before="100" w:beforeAutospacing="1" w:after="100" w:afterAutospacing="1" w:line="240" w:lineRule="auto"/>
              <w:jc w:val="center"/>
            </w:pPr>
            <w:r w:rsidRPr="00643ECB">
              <w:t>0.80</w:t>
            </w:r>
          </w:p>
        </w:tc>
      </w:tr>
      <w:tr w:rsidR="00DF5804" w:rsidRPr="00643ECB" w14:paraId="24643B0C" w14:textId="77777777" w:rsidTr="005E6AAB">
        <w:trPr>
          <w:trHeight w:val="432"/>
          <w:jc w:val="right"/>
        </w:trPr>
        <w:tc>
          <w:tcPr>
            <w:tcW w:w="1165" w:type="dxa"/>
            <w:tcBorders>
              <w:top w:val="nil"/>
              <w:left w:val="nil"/>
              <w:bottom w:val="nil"/>
              <w:right w:val="nil"/>
            </w:tcBorders>
            <w:vAlign w:val="center"/>
          </w:tcPr>
          <w:p w14:paraId="1EC4B2DA" w14:textId="77777777" w:rsidR="00DF5804" w:rsidRPr="00643ECB" w:rsidRDefault="00DF5804" w:rsidP="005E6AAB">
            <w:pPr>
              <w:snapToGrid w:val="0"/>
              <w:spacing w:before="100" w:beforeAutospacing="1" w:after="100" w:afterAutospacing="1" w:line="240" w:lineRule="auto"/>
              <w:jc w:val="center"/>
            </w:pPr>
            <w:r w:rsidRPr="00643ECB">
              <w:t>H5</w:t>
            </w:r>
          </w:p>
        </w:tc>
        <w:tc>
          <w:tcPr>
            <w:tcW w:w="990" w:type="dxa"/>
            <w:tcBorders>
              <w:top w:val="nil"/>
              <w:left w:val="nil"/>
              <w:bottom w:val="nil"/>
              <w:right w:val="nil"/>
            </w:tcBorders>
            <w:vAlign w:val="center"/>
          </w:tcPr>
          <w:p w14:paraId="7B0E1C86" w14:textId="77777777" w:rsidR="00DF5804" w:rsidRPr="00643ECB" w:rsidRDefault="00DF5804" w:rsidP="005E6AAB">
            <w:pPr>
              <w:snapToGrid w:val="0"/>
              <w:spacing w:before="100" w:beforeAutospacing="1" w:after="100" w:afterAutospacing="1" w:line="240" w:lineRule="auto"/>
              <w:jc w:val="center"/>
            </w:pPr>
            <w:r w:rsidRPr="00643ECB">
              <w:t>34</w:t>
            </w:r>
          </w:p>
        </w:tc>
        <w:tc>
          <w:tcPr>
            <w:tcW w:w="1170" w:type="dxa"/>
            <w:tcBorders>
              <w:top w:val="nil"/>
              <w:left w:val="nil"/>
              <w:bottom w:val="nil"/>
              <w:right w:val="nil"/>
            </w:tcBorders>
            <w:vAlign w:val="center"/>
          </w:tcPr>
          <w:p w14:paraId="67693DE2" w14:textId="77777777" w:rsidR="00DF5804" w:rsidRPr="00643ECB" w:rsidRDefault="00DF5804" w:rsidP="005E6AAB">
            <w:pPr>
              <w:snapToGrid w:val="0"/>
              <w:spacing w:before="100" w:beforeAutospacing="1" w:after="100" w:afterAutospacing="1" w:line="240" w:lineRule="auto"/>
              <w:jc w:val="center"/>
            </w:pPr>
            <w:r w:rsidRPr="00643ECB">
              <w:t>100</w:t>
            </w:r>
          </w:p>
        </w:tc>
        <w:tc>
          <w:tcPr>
            <w:tcW w:w="1170" w:type="dxa"/>
            <w:tcBorders>
              <w:top w:val="nil"/>
              <w:left w:val="nil"/>
              <w:bottom w:val="nil"/>
              <w:right w:val="nil"/>
            </w:tcBorders>
            <w:vAlign w:val="center"/>
          </w:tcPr>
          <w:p w14:paraId="4B77F505" w14:textId="77777777" w:rsidR="00DF5804" w:rsidRPr="00643ECB" w:rsidRDefault="00DF5804" w:rsidP="005E6AAB">
            <w:pPr>
              <w:snapToGrid w:val="0"/>
              <w:spacing w:before="100" w:beforeAutospacing="1" w:after="100" w:afterAutospacing="1" w:line="240" w:lineRule="auto"/>
              <w:jc w:val="center"/>
            </w:pPr>
            <w:r w:rsidRPr="00643ECB">
              <w:t>193</w:t>
            </w:r>
          </w:p>
        </w:tc>
        <w:tc>
          <w:tcPr>
            <w:tcW w:w="630" w:type="dxa"/>
            <w:tcBorders>
              <w:top w:val="nil"/>
              <w:left w:val="nil"/>
              <w:bottom w:val="nil"/>
              <w:right w:val="nil"/>
            </w:tcBorders>
            <w:vAlign w:val="center"/>
          </w:tcPr>
          <w:p w14:paraId="53FFAC90" w14:textId="77777777" w:rsidR="00DF5804" w:rsidRPr="00643ECB" w:rsidRDefault="00DF5804" w:rsidP="005E6AAB">
            <w:pPr>
              <w:snapToGrid w:val="0"/>
              <w:spacing w:before="100" w:beforeAutospacing="1" w:after="100" w:afterAutospacing="1" w:line="240" w:lineRule="auto"/>
              <w:jc w:val="center"/>
            </w:pPr>
            <w:r w:rsidRPr="00643ECB">
              <w:t>26.8</w:t>
            </w:r>
          </w:p>
        </w:tc>
        <w:tc>
          <w:tcPr>
            <w:tcW w:w="1175" w:type="dxa"/>
            <w:tcBorders>
              <w:top w:val="nil"/>
              <w:left w:val="nil"/>
              <w:bottom w:val="nil"/>
              <w:right w:val="nil"/>
            </w:tcBorders>
            <w:vAlign w:val="center"/>
          </w:tcPr>
          <w:p w14:paraId="128BF1CC" w14:textId="77777777" w:rsidR="00DF5804" w:rsidRPr="00643ECB" w:rsidRDefault="00DF5804" w:rsidP="005E6AAB">
            <w:pPr>
              <w:snapToGrid w:val="0"/>
              <w:spacing w:before="100" w:beforeAutospacing="1" w:after="100" w:afterAutospacing="1" w:line="240" w:lineRule="auto"/>
              <w:jc w:val="center"/>
            </w:pPr>
            <w:r w:rsidRPr="00643ECB">
              <w:t>Healthy</w:t>
            </w:r>
          </w:p>
        </w:tc>
        <w:tc>
          <w:tcPr>
            <w:tcW w:w="900" w:type="dxa"/>
            <w:tcBorders>
              <w:top w:val="nil"/>
              <w:left w:val="nil"/>
              <w:bottom w:val="nil"/>
              <w:right w:val="nil"/>
            </w:tcBorders>
            <w:vAlign w:val="center"/>
          </w:tcPr>
          <w:p w14:paraId="1DC7DEA7" w14:textId="77777777" w:rsidR="00DF5804" w:rsidRPr="00643ECB" w:rsidRDefault="00DF5804" w:rsidP="005E6AAB">
            <w:pPr>
              <w:snapToGrid w:val="0"/>
              <w:spacing w:before="100" w:beforeAutospacing="1" w:after="100" w:afterAutospacing="1" w:line="240" w:lineRule="auto"/>
              <w:jc w:val="center"/>
            </w:pPr>
            <w:r w:rsidRPr="00643ECB">
              <w:t>104</w:t>
            </w:r>
          </w:p>
        </w:tc>
        <w:tc>
          <w:tcPr>
            <w:tcW w:w="1260" w:type="dxa"/>
            <w:tcBorders>
              <w:top w:val="nil"/>
              <w:left w:val="nil"/>
              <w:bottom w:val="nil"/>
              <w:right w:val="nil"/>
            </w:tcBorders>
            <w:vAlign w:val="center"/>
          </w:tcPr>
          <w:p w14:paraId="17B56158" w14:textId="77777777" w:rsidR="00DF5804" w:rsidRPr="00643ECB" w:rsidRDefault="00DF5804" w:rsidP="005E6AAB">
            <w:pPr>
              <w:snapToGrid w:val="0"/>
              <w:spacing w:before="100" w:beforeAutospacing="1" w:after="100" w:afterAutospacing="1" w:line="240" w:lineRule="auto"/>
              <w:jc w:val="center"/>
            </w:pPr>
            <w:r w:rsidRPr="00643ECB">
              <w:t>0.84</w:t>
            </w:r>
          </w:p>
        </w:tc>
      </w:tr>
      <w:tr w:rsidR="00DF5804" w:rsidRPr="00643ECB" w14:paraId="2649CB81" w14:textId="77777777" w:rsidTr="005E6AAB">
        <w:trPr>
          <w:trHeight w:val="432"/>
          <w:jc w:val="right"/>
        </w:trPr>
        <w:tc>
          <w:tcPr>
            <w:tcW w:w="1165" w:type="dxa"/>
            <w:tcBorders>
              <w:top w:val="nil"/>
              <w:left w:val="nil"/>
              <w:bottom w:val="nil"/>
              <w:right w:val="nil"/>
            </w:tcBorders>
            <w:vAlign w:val="center"/>
          </w:tcPr>
          <w:p w14:paraId="3439F92D" w14:textId="77777777" w:rsidR="00DF5804" w:rsidRPr="00643ECB" w:rsidRDefault="00DF5804" w:rsidP="005E6AAB">
            <w:pPr>
              <w:snapToGrid w:val="0"/>
              <w:spacing w:before="100" w:beforeAutospacing="1" w:after="100" w:afterAutospacing="1" w:line="240" w:lineRule="auto"/>
              <w:jc w:val="center"/>
            </w:pPr>
            <w:r w:rsidRPr="00643ECB">
              <w:t>H6</w:t>
            </w:r>
          </w:p>
        </w:tc>
        <w:tc>
          <w:tcPr>
            <w:tcW w:w="990" w:type="dxa"/>
            <w:tcBorders>
              <w:top w:val="nil"/>
              <w:left w:val="nil"/>
              <w:bottom w:val="nil"/>
              <w:right w:val="nil"/>
            </w:tcBorders>
            <w:vAlign w:val="center"/>
          </w:tcPr>
          <w:p w14:paraId="2F190792" w14:textId="77777777" w:rsidR="00DF5804" w:rsidRPr="00643ECB" w:rsidRDefault="00DF5804" w:rsidP="005E6AAB">
            <w:pPr>
              <w:snapToGrid w:val="0"/>
              <w:spacing w:before="100" w:beforeAutospacing="1" w:after="100" w:afterAutospacing="1" w:line="240" w:lineRule="auto"/>
              <w:jc w:val="center"/>
            </w:pPr>
            <w:r w:rsidRPr="00643ECB">
              <w:t>21</w:t>
            </w:r>
          </w:p>
        </w:tc>
        <w:tc>
          <w:tcPr>
            <w:tcW w:w="1170" w:type="dxa"/>
            <w:tcBorders>
              <w:top w:val="nil"/>
              <w:left w:val="nil"/>
              <w:bottom w:val="nil"/>
              <w:right w:val="nil"/>
            </w:tcBorders>
            <w:vAlign w:val="center"/>
          </w:tcPr>
          <w:p w14:paraId="6E4425CE" w14:textId="77777777" w:rsidR="00DF5804" w:rsidRPr="00643ECB" w:rsidRDefault="00DF5804" w:rsidP="005E6AAB">
            <w:pPr>
              <w:snapToGrid w:val="0"/>
              <w:spacing w:before="100" w:beforeAutospacing="1" w:after="100" w:afterAutospacing="1" w:line="240" w:lineRule="auto"/>
              <w:jc w:val="center"/>
            </w:pPr>
            <w:r w:rsidRPr="00643ECB">
              <w:t>54.1</w:t>
            </w:r>
          </w:p>
        </w:tc>
        <w:tc>
          <w:tcPr>
            <w:tcW w:w="1170" w:type="dxa"/>
            <w:tcBorders>
              <w:top w:val="nil"/>
              <w:left w:val="nil"/>
              <w:bottom w:val="nil"/>
              <w:right w:val="nil"/>
            </w:tcBorders>
            <w:vAlign w:val="center"/>
          </w:tcPr>
          <w:p w14:paraId="476B51C3" w14:textId="77777777" w:rsidR="00DF5804" w:rsidRPr="00643ECB" w:rsidRDefault="00DF5804" w:rsidP="005E6AAB">
            <w:pPr>
              <w:snapToGrid w:val="0"/>
              <w:spacing w:before="100" w:beforeAutospacing="1" w:after="100" w:afterAutospacing="1" w:line="240" w:lineRule="auto"/>
              <w:jc w:val="center"/>
            </w:pPr>
            <w:r w:rsidRPr="00643ECB">
              <w:t>168</w:t>
            </w:r>
          </w:p>
        </w:tc>
        <w:tc>
          <w:tcPr>
            <w:tcW w:w="630" w:type="dxa"/>
            <w:tcBorders>
              <w:top w:val="nil"/>
              <w:left w:val="nil"/>
              <w:bottom w:val="nil"/>
              <w:right w:val="nil"/>
            </w:tcBorders>
            <w:vAlign w:val="center"/>
          </w:tcPr>
          <w:p w14:paraId="7B2C7E7A" w14:textId="77777777" w:rsidR="00DF5804" w:rsidRPr="00643ECB" w:rsidRDefault="00DF5804" w:rsidP="005E6AAB">
            <w:pPr>
              <w:snapToGrid w:val="0"/>
              <w:spacing w:before="100" w:beforeAutospacing="1" w:after="100" w:afterAutospacing="1" w:line="240" w:lineRule="auto"/>
              <w:jc w:val="center"/>
            </w:pPr>
            <w:r w:rsidRPr="00643ECB">
              <w:t>19.2</w:t>
            </w:r>
          </w:p>
        </w:tc>
        <w:tc>
          <w:tcPr>
            <w:tcW w:w="1175" w:type="dxa"/>
            <w:tcBorders>
              <w:top w:val="nil"/>
              <w:left w:val="nil"/>
              <w:bottom w:val="nil"/>
              <w:right w:val="nil"/>
            </w:tcBorders>
            <w:vAlign w:val="center"/>
          </w:tcPr>
          <w:p w14:paraId="74FD09F3" w14:textId="77777777" w:rsidR="00DF5804" w:rsidRPr="00643ECB" w:rsidRDefault="00DF5804" w:rsidP="005E6AAB">
            <w:pPr>
              <w:snapToGrid w:val="0"/>
              <w:spacing w:before="100" w:beforeAutospacing="1" w:after="100" w:afterAutospacing="1" w:line="240" w:lineRule="auto"/>
              <w:jc w:val="center"/>
            </w:pPr>
            <w:r w:rsidRPr="00643ECB">
              <w:t>Healthy</w:t>
            </w:r>
          </w:p>
        </w:tc>
        <w:tc>
          <w:tcPr>
            <w:tcW w:w="900" w:type="dxa"/>
            <w:tcBorders>
              <w:top w:val="nil"/>
              <w:left w:val="nil"/>
              <w:bottom w:val="nil"/>
              <w:right w:val="nil"/>
            </w:tcBorders>
            <w:vAlign w:val="center"/>
          </w:tcPr>
          <w:p w14:paraId="2A73A464" w14:textId="77777777" w:rsidR="00DF5804" w:rsidRPr="00643ECB" w:rsidRDefault="00DF5804" w:rsidP="005E6AAB">
            <w:pPr>
              <w:snapToGrid w:val="0"/>
              <w:spacing w:before="100" w:beforeAutospacing="1" w:after="100" w:afterAutospacing="1" w:line="240" w:lineRule="auto"/>
              <w:jc w:val="center"/>
            </w:pPr>
            <w:r w:rsidRPr="00643ECB">
              <w:t>89</w:t>
            </w:r>
          </w:p>
        </w:tc>
        <w:tc>
          <w:tcPr>
            <w:tcW w:w="1260" w:type="dxa"/>
            <w:tcBorders>
              <w:top w:val="nil"/>
              <w:left w:val="nil"/>
              <w:bottom w:val="nil"/>
              <w:right w:val="nil"/>
            </w:tcBorders>
            <w:vAlign w:val="center"/>
          </w:tcPr>
          <w:p w14:paraId="31766692" w14:textId="77777777" w:rsidR="00DF5804" w:rsidRPr="00643ECB" w:rsidRDefault="00DF5804" w:rsidP="005E6AAB">
            <w:pPr>
              <w:snapToGrid w:val="0"/>
              <w:spacing w:before="100" w:beforeAutospacing="1" w:after="100" w:afterAutospacing="1" w:line="240" w:lineRule="auto"/>
              <w:jc w:val="center"/>
            </w:pPr>
            <w:r w:rsidRPr="00643ECB">
              <w:t>0.73</w:t>
            </w:r>
          </w:p>
        </w:tc>
      </w:tr>
      <w:tr w:rsidR="00DF5804" w:rsidRPr="00643ECB" w14:paraId="79E2F753" w14:textId="77777777" w:rsidTr="005E6AAB">
        <w:trPr>
          <w:trHeight w:val="432"/>
          <w:jc w:val="right"/>
        </w:trPr>
        <w:tc>
          <w:tcPr>
            <w:tcW w:w="1165" w:type="dxa"/>
            <w:tcBorders>
              <w:top w:val="nil"/>
              <w:left w:val="nil"/>
              <w:bottom w:val="nil"/>
              <w:right w:val="nil"/>
            </w:tcBorders>
            <w:vAlign w:val="center"/>
          </w:tcPr>
          <w:p w14:paraId="7810CCE1" w14:textId="77777777" w:rsidR="00DF5804" w:rsidRPr="00643ECB" w:rsidRDefault="00DF5804" w:rsidP="005E6AAB">
            <w:pPr>
              <w:snapToGrid w:val="0"/>
              <w:spacing w:before="100" w:beforeAutospacing="1" w:after="100" w:afterAutospacing="1" w:line="240" w:lineRule="auto"/>
              <w:jc w:val="center"/>
            </w:pPr>
            <w:r w:rsidRPr="00643ECB">
              <w:t>H7</w:t>
            </w:r>
          </w:p>
        </w:tc>
        <w:tc>
          <w:tcPr>
            <w:tcW w:w="990" w:type="dxa"/>
            <w:tcBorders>
              <w:top w:val="nil"/>
              <w:left w:val="nil"/>
              <w:bottom w:val="nil"/>
              <w:right w:val="nil"/>
            </w:tcBorders>
            <w:vAlign w:val="center"/>
          </w:tcPr>
          <w:p w14:paraId="3790DCB5" w14:textId="77777777" w:rsidR="00DF5804" w:rsidRPr="00643ECB" w:rsidRDefault="00DF5804" w:rsidP="005E6AAB">
            <w:pPr>
              <w:snapToGrid w:val="0"/>
              <w:spacing w:before="100" w:beforeAutospacing="1" w:after="100" w:afterAutospacing="1" w:line="240" w:lineRule="auto"/>
              <w:jc w:val="center"/>
            </w:pPr>
            <w:r w:rsidRPr="00643ECB">
              <w:t>21</w:t>
            </w:r>
          </w:p>
        </w:tc>
        <w:tc>
          <w:tcPr>
            <w:tcW w:w="1170" w:type="dxa"/>
            <w:tcBorders>
              <w:top w:val="nil"/>
              <w:left w:val="nil"/>
              <w:bottom w:val="nil"/>
              <w:right w:val="nil"/>
            </w:tcBorders>
            <w:vAlign w:val="center"/>
          </w:tcPr>
          <w:p w14:paraId="4B6FE717" w14:textId="77777777" w:rsidR="00DF5804" w:rsidRPr="00643ECB" w:rsidRDefault="00DF5804" w:rsidP="005E6AAB">
            <w:pPr>
              <w:snapToGrid w:val="0"/>
              <w:spacing w:before="100" w:beforeAutospacing="1" w:after="100" w:afterAutospacing="1" w:line="240" w:lineRule="auto"/>
              <w:jc w:val="center"/>
            </w:pPr>
            <w:r w:rsidRPr="00643ECB">
              <w:t>63.6</w:t>
            </w:r>
          </w:p>
        </w:tc>
        <w:tc>
          <w:tcPr>
            <w:tcW w:w="1170" w:type="dxa"/>
            <w:tcBorders>
              <w:top w:val="nil"/>
              <w:left w:val="nil"/>
              <w:bottom w:val="nil"/>
              <w:right w:val="nil"/>
            </w:tcBorders>
            <w:vAlign w:val="center"/>
          </w:tcPr>
          <w:p w14:paraId="1F01474E" w14:textId="77777777" w:rsidR="00DF5804" w:rsidRPr="00643ECB" w:rsidRDefault="00DF5804" w:rsidP="005E6AAB">
            <w:pPr>
              <w:snapToGrid w:val="0"/>
              <w:spacing w:before="100" w:beforeAutospacing="1" w:after="100" w:afterAutospacing="1" w:line="240" w:lineRule="auto"/>
              <w:jc w:val="center"/>
            </w:pPr>
            <w:r w:rsidRPr="00643ECB">
              <w:t>173</w:t>
            </w:r>
          </w:p>
        </w:tc>
        <w:tc>
          <w:tcPr>
            <w:tcW w:w="630" w:type="dxa"/>
            <w:tcBorders>
              <w:top w:val="nil"/>
              <w:left w:val="nil"/>
              <w:bottom w:val="nil"/>
              <w:right w:val="nil"/>
            </w:tcBorders>
            <w:vAlign w:val="center"/>
          </w:tcPr>
          <w:p w14:paraId="0F194F09" w14:textId="77777777" w:rsidR="00DF5804" w:rsidRPr="00643ECB" w:rsidRDefault="00DF5804" w:rsidP="005E6AAB">
            <w:pPr>
              <w:snapToGrid w:val="0"/>
              <w:spacing w:before="100" w:beforeAutospacing="1" w:after="100" w:afterAutospacing="1" w:line="240" w:lineRule="auto"/>
              <w:jc w:val="center"/>
            </w:pPr>
            <w:r w:rsidRPr="00643ECB">
              <w:t>21.3</w:t>
            </w:r>
          </w:p>
        </w:tc>
        <w:tc>
          <w:tcPr>
            <w:tcW w:w="1175" w:type="dxa"/>
            <w:tcBorders>
              <w:top w:val="nil"/>
              <w:left w:val="nil"/>
              <w:bottom w:val="nil"/>
              <w:right w:val="nil"/>
            </w:tcBorders>
            <w:vAlign w:val="center"/>
          </w:tcPr>
          <w:p w14:paraId="58F9BB9F" w14:textId="77777777" w:rsidR="00DF5804" w:rsidRPr="00643ECB" w:rsidRDefault="00DF5804" w:rsidP="005E6AAB">
            <w:pPr>
              <w:snapToGrid w:val="0"/>
              <w:spacing w:before="100" w:beforeAutospacing="1" w:after="100" w:afterAutospacing="1" w:line="240" w:lineRule="auto"/>
              <w:jc w:val="center"/>
            </w:pPr>
            <w:r w:rsidRPr="00643ECB">
              <w:t>Healthy</w:t>
            </w:r>
          </w:p>
        </w:tc>
        <w:tc>
          <w:tcPr>
            <w:tcW w:w="900" w:type="dxa"/>
            <w:tcBorders>
              <w:top w:val="nil"/>
              <w:left w:val="nil"/>
              <w:bottom w:val="nil"/>
              <w:right w:val="nil"/>
            </w:tcBorders>
            <w:vAlign w:val="center"/>
          </w:tcPr>
          <w:p w14:paraId="7F9FBB2B" w14:textId="77777777" w:rsidR="00DF5804" w:rsidRPr="00643ECB" w:rsidRDefault="00DF5804" w:rsidP="005E6AAB">
            <w:pPr>
              <w:snapToGrid w:val="0"/>
              <w:spacing w:before="100" w:beforeAutospacing="1" w:after="100" w:afterAutospacing="1" w:line="240" w:lineRule="auto"/>
              <w:jc w:val="center"/>
            </w:pPr>
            <w:r w:rsidRPr="00643ECB">
              <w:t>95</w:t>
            </w:r>
          </w:p>
        </w:tc>
        <w:tc>
          <w:tcPr>
            <w:tcW w:w="1260" w:type="dxa"/>
            <w:tcBorders>
              <w:top w:val="nil"/>
              <w:left w:val="nil"/>
              <w:bottom w:val="nil"/>
              <w:right w:val="nil"/>
            </w:tcBorders>
            <w:vAlign w:val="center"/>
          </w:tcPr>
          <w:p w14:paraId="2DDC5CDB" w14:textId="77777777" w:rsidR="00DF5804" w:rsidRPr="00643ECB" w:rsidRDefault="00DF5804" w:rsidP="005E6AAB">
            <w:pPr>
              <w:snapToGrid w:val="0"/>
              <w:spacing w:before="100" w:beforeAutospacing="1" w:after="100" w:afterAutospacing="1" w:line="240" w:lineRule="auto"/>
              <w:jc w:val="center"/>
            </w:pPr>
            <w:r w:rsidRPr="00643ECB">
              <w:t>0.81</w:t>
            </w:r>
          </w:p>
        </w:tc>
      </w:tr>
      <w:tr w:rsidR="00DF5804" w:rsidRPr="00643ECB" w14:paraId="6E6CCFD9" w14:textId="77777777" w:rsidTr="005E6AAB">
        <w:trPr>
          <w:trHeight w:val="432"/>
          <w:jc w:val="right"/>
        </w:trPr>
        <w:tc>
          <w:tcPr>
            <w:tcW w:w="1165" w:type="dxa"/>
            <w:tcBorders>
              <w:top w:val="nil"/>
              <w:left w:val="nil"/>
              <w:bottom w:val="nil"/>
              <w:right w:val="nil"/>
            </w:tcBorders>
            <w:vAlign w:val="center"/>
          </w:tcPr>
          <w:p w14:paraId="13372D15" w14:textId="77777777" w:rsidR="00DF5804" w:rsidRPr="00643ECB" w:rsidRDefault="00DF5804" w:rsidP="005E6AAB">
            <w:pPr>
              <w:snapToGrid w:val="0"/>
              <w:spacing w:before="100" w:beforeAutospacing="1" w:after="100" w:afterAutospacing="1" w:line="240" w:lineRule="auto"/>
              <w:jc w:val="center"/>
            </w:pPr>
            <w:r w:rsidRPr="00643ECB">
              <w:t>COPD1</w:t>
            </w:r>
          </w:p>
        </w:tc>
        <w:tc>
          <w:tcPr>
            <w:tcW w:w="990" w:type="dxa"/>
            <w:tcBorders>
              <w:top w:val="nil"/>
              <w:left w:val="nil"/>
              <w:bottom w:val="nil"/>
              <w:right w:val="nil"/>
            </w:tcBorders>
            <w:vAlign w:val="center"/>
          </w:tcPr>
          <w:p w14:paraId="46C930E8" w14:textId="77777777" w:rsidR="00DF5804" w:rsidRPr="00643ECB" w:rsidRDefault="00DF5804" w:rsidP="005E6AAB">
            <w:pPr>
              <w:snapToGrid w:val="0"/>
              <w:spacing w:before="100" w:beforeAutospacing="1" w:after="100" w:afterAutospacing="1" w:line="240" w:lineRule="auto"/>
              <w:jc w:val="center"/>
            </w:pPr>
            <w:r w:rsidRPr="00643ECB">
              <w:t>57</w:t>
            </w:r>
          </w:p>
        </w:tc>
        <w:tc>
          <w:tcPr>
            <w:tcW w:w="1170" w:type="dxa"/>
            <w:tcBorders>
              <w:top w:val="nil"/>
              <w:left w:val="nil"/>
              <w:bottom w:val="nil"/>
              <w:right w:val="nil"/>
            </w:tcBorders>
            <w:vAlign w:val="center"/>
          </w:tcPr>
          <w:p w14:paraId="2F66098D" w14:textId="77777777" w:rsidR="00DF5804" w:rsidRPr="00643ECB" w:rsidRDefault="00DF5804" w:rsidP="005E6AAB">
            <w:pPr>
              <w:snapToGrid w:val="0"/>
              <w:spacing w:before="100" w:beforeAutospacing="1" w:after="100" w:afterAutospacing="1" w:line="240" w:lineRule="auto"/>
              <w:jc w:val="center"/>
            </w:pPr>
            <w:r w:rsidRPr="00643ECB">
              <w:t>70</w:t>
            </w:r>
          </w:p>
        </w:tc>
        <w:tc>
          <w:tcPr>
            <w:tcW w:w="1170" w:type="dxa"/>
            <w:tcBorders>
              <w:top w:val="nil"/>
              <w:left w:val="nil"/>
              <w:bottom w:val="nil"/>
              <w:right w:val="nil"/>
            </w:tcBorders>
            <w:vAlign w:val="center"/>
          </w:tcPr>
          <w:p w14:paraId="788934D2" w14:textId="77777777" w:rsidR="00DF5804" w:rsidRPr="00643ECB" w:rsidRDefault="00DF5804" w:rsidP="005E6AAB">
            <w:pPr>
              <w:snapToGrid w:val="0"/>
              <w:spacing w:before="100" w:beforeAutospacing="1" w:after="100" w:afterAutospacing="1" w:line="240" w:lineRule="auto"/>
              <w:jc w:val="center"/>
            </w:pPr>
            <w:r w:rsidRPr="00643ECB">
              <w:t>164</w:t>
            </w:r>
          </w:p>
        </w:tc>
        <w:tc>
          <w:tcPr>
            <w:tcW w:w="630" w:type="dxa"/>
            <w:tcBorders>
              <w:top w:val="nil"/>
              <w:left w:val="nil"/>
              <w:bottom w:val="nil"/>
              <w:right w:val="nil"/>
            </w:tcBorders>
            <w:vAlign w:val="center"/>
          </w:tcPr>
          <w:p w14:paraId="42BC4AE2" w14:textId="77777777" w:rsidR="00DF5804" w:rsidRPr="00643ECB" w:rsidRDefault="00DF5804" w:rsidP="005E6AAB">
            <w:pPr>
              <w:snapToGrid w:val="0"/>
              <w:spacing w:before="100" w:beforeAutospacing="1" w:after="100" w:afterAutospacing="1" w:line="240" w:lineRule="auto"/>
              <w:jc w:val="center"/>
            </w:pPr>
            <w:r w:rsidRPr="00643ECB">
              <w:t>26.1</w:t>
            </w:r>
          </w:p>
        </w:tc>
        <w:tc>
          <w:tcPr>
            <w:tcW w:w="1175" w:type="dxa"/>
            <w:tcBorders>
              <w:top w:val="nil"/>
              <w:left w:val="nil"/>
              <w:bottom w:val="nil"/>
              <w:right w:val="nil"/>
            </w:tcBorders>
            <w:vAlign w:val="center"/>
          </w:tcPr>
          <w:p w14:paraId="4C919DD6" w14:textId="77777777" w:rsidR="00DF5804" w:rsidRPr="00643ECB" w:rsidRDefault="00DF5804" w:rsidP="005E6AAB">
            <w:pPr>
              <w:snapToGrid w:val="0"/>
              <w:spacing w:before="100" w:beforeAutospacing="1" w:after="100" w:afterAutospacing="1" w:line="240" w:lineRule="auto"/>
              <w:jc w:val="center"/>
            </w:pPr>
            <w:r w:rsidRPr="00643ECB">
              <w:t>COPD</w:t>
            </w:r>
          </w:p>
        </w:tc>
        <w:tc>
          <w:tcPr>
            <w:tcW w:w="900" w:type="dxa"/>
            <w:tcBorders>
              <w:top w:val="nil"/>
              <w:left w:val="nil"/>
              <w:bottom w:val="nil"/>
              <w:right w:val="nil"/>
            </w:tcBorders>
            <w:vAlign w:val="center"/>
          </w:tcPr>
          <w:p w14:paraId="0960FD80" w14:textId="77777777" w:rsidR="00DF5804" w:rsidRPr="00643ECB" w:rsidRDefault="00DF5804" w:rsidP="005E6AAB">
            <w:pPr>
              <w:snapToGrid w:val="0"/>
              <w:spacing w:before="100" w:beforeAutospacing="1" w:after="100" w:afterAutospacing="1" w:line="240" w:lineRule="auto"/>
              <w:jc w:val="center"/>
            </w:pPr>
            <w:r w:rsidRPr="00643ECB">
              <w:t>60</w:t>
            </w:r>
          </w:p>
        </w:tc>
        <w:tc>
          <w:tcPr>
            <w:tcW w:w="1260" w:type="dxa"/>
            <w:tcBorders>
              <w:top w:val="nil"/>
              <w:left w:val="nil"/>
              <w:bottom w:val="nil"/>
              <w:right w:val="nil"/>
            </w:tcBorders>
            <w:vAlign w:val="center"/>
          </w:tcPr>
          <w:p w14:paraId="68E9DA69" w14:textId="77777777" w:rsidR="00DF5804" w:rsidRPr="00643ECB" w:rsidRDefault="00DF5804" w:rsidP="005E6AAB">
            <w:pPr>
              <w:snapToGrid w:val="0"/>
              <w:spacing w:before="100" w:beforeAutospacing="1" w:after="100" w:afterAutospacing="1" w:line="240" w:lineRule="auto"/>
              <w:jc w:val="center"/>
            </w:pPr>
            <w:r w:rsidRPr="00643ECB">
              <w:t>0.56</w:t>
            </w:r>
          </w:p>
        </w:tc>
      </w:tr>
      <w:tr w:rsidR="00DF5804" w:rsidRPr="00643ECB" w14:paraId="67A4FCEE" w14:textId="77777777" w:rsidTr="005E6AAB">
        <w:trPr>
          <w:trHeight w:val="432"/>
          <w:jc w:val="right"/>
        </w:trPr>
        <w:tc>
          <w:tcPr>
            <w:tcW w:w="1165" w:type="dxa"/>
            <w:tcBorders>
              <w:top w:val="nil"/>
              <w:left w:val="nil"/>
              <w:bottom w:val="nil"/>
              <w:right w:val="nil"/>
            </w:tcBorders>
            <w:vAlign w:val="center"/>
          </w:tcPr>
          <w:p w14:paraId="5F6EB2A3" w14:textId="77777777" w:rsidR="00DF5804" w:rsidRPr="00643ECB" w:rsidRDefault="00DF5804" w:rsidP="005E6AAB">
            <w:pPr>
              <w:snapToGrid w:val="0"/>
              <w:spacing w:before="100" w:beforeAutospacing="1" w:after="100" w:afterAutospacing="1" w:line="240" w:lineRule="auto"/>
              <w:jc w:val="center"/>
            </w:pPr>
            <w:r w:rsidRPr="00643ECB">
              <w:t>COPD2</w:t>
            </w:r>
          </w:p>
        </w:tc>
        <w:tc>
          <w:tcPr>
            <w:tcW w:w="990" w:type="dxa"/>
            <w:tcBorders>
              <w:top w:val="nil"/>
              <w:left w:val="nil"/>
              <w:bottom w:val="nil"/>
              <w:right w:val="nil"/>
            </w:tcBorders>
            <w:vAlign w:val="center"/>
          </w:tcPr>
          <w:p w14:paraId="34C80C54" w14:textId="77777777" w:rsidR="00DF5804" w:rsidRPr="00643ECB" w:rsidRDefault="00DF5804" w:rsidP="005E6AAB">
            <w:pPr>
              <w:snapToGrid w:val="0"/>
              <w:spacing w:before="100" w:beforeAutospacing="1" w:after="100" w:afterAutospacing="1" w:line="240" w:lineRule="auto"/>
              <w:jc w:val="center"/>
            </w:pPr>
            <w:r w:rsidRPr="00643ECB">
              <w:t>55</w:t>
            </w:r>
          </w:p>
        </w:tc>
        <w:tc>
          <w:tcPr>
            <w:tcW w:w="1170" w:type="dxa"/>
            <w:tcBorders>
              <w:top w:val="nil"/>
              <w:left w:val="nil"/>
              <w:bottom w:val="nil"/>
              <w:right w:val="nil"/>
            </w:tcBorders>
            <w:vAlign w:val="center"/>
          </w:tcPr>
          <w:p w14:paraId="798DC8AE" w14:textId="77777777" w:rsidR="00DF5804" w:rsidRPr="00643ECB" w:rsidRDefault="00DF5804" w:rsidP="005E6AAB">
            <w:pPr>
              <w:snapToGrid w:val="0"/>
              <w:spacing w:before="100" w:beforeAutospacing="1" w:after="100" w:afterAutospacing="1" w:line="240" w:lineRule="auto"/>
              <w:jc w:val="center"/>
            </w:pPr>
            <w:r w:rsidRPr="00643ECB">
              <w:t>65.9</w:t>
            </w:r>
          </w:p>
        </w:tc>
        <w:tc>
          <w:tcPr>
            <w:tcW w:w="1170" w:type="dxa"/>
            <w:tcBorders>
              <w:top w:val="nil"/>
              <w:left w:val="nil"/>
              <w:bottom w:val="nil"/>
              <w:right w:val="nil"/>
            </w:tcBorders>
            <w:vAlign w:val="center"/>
          </w:tcPr>
          <w:p w14:paraId="4F58B711" w14:textId="77777777" w:rsidR="00DF5804" w:rsidRPr="00643ECB" w:rsidRDefault="00DF5804" w:rsidP="005E6AAB">
            <w:pPr>
              <w:snapToGrid w:val="0"/>
              <w:spacing w:before="100" w:beforeAutospacing="1" w:after="100" w:afterAutospacing="1" w:line="240" w:lineRule="auto"/>
              <w:jc w:val="center"/>
            </w:pPr>
            <w:r w:rsidRPr="00643ECB">
              <w:t>178</w:t>
            </w:r>
          </w:p>
        </w:tc>
        <w:tc>
          <w:tcPr>
            <w:tcW w:w="630" w:type="dxa"/>
            <w:tcBorders>
              <w:top w:val="nil"/>
              <w:left w:val="nil"/>
              <w:bottom w:val="nil"/>
              <w:right w:val="nil"/>
            </w:tcBorders>
            <w:vAlign w:val="center"/>
          </w:tcPr>
          <w:p w14:paraId="1973EAC2" w14:textId="77777777" w:rsidR="00DF5804" w:rsidRPr="00643ECB" w:rsidRDefault="00DF5804" w:rsidP="005E6AAB">
            <w:pPr>
              <w:snapToGrid w:val="0"/>
              <w:spacing w:before="100" w:beforeAutospacing="1" w:after="100" w:afterAutospacing="1" w:line="240" w:lineRule="auto"/>
              <w:jc w:val="center"/>
            </w:pPr>
            <w:r w:rsidRPr="00643ECB">
              <w:t>20.8</w:t>
            </w:r>
          </w:p>
        </w:tc>
        <w:tc>
          <w:tcPr>
            <w:tcW w:w="1175" w:type="dxa"/>
            <w:tcBorders>
              <w:top w:val="nil"/>
              <w:left w:val="nil"/>
              <w:bottom w:val="nil"/>
              <w:right w:val="nil"/>
            </w:tcBorders>
            <w:vAlign w:val="center"/>
          </w:tcPr>
          <w:p w14:paraId="0F01D751" w14:textId="77777777" w:rsidR="00DF5804" w:rsidRPr="00643ECB" w:rsidRDefault="00DF5804" w:rsidP="005E6AAB">
            <w:pPr>
              <w:snapToGrid w:val="0"/>
              <w:spacing w:before="100" w:beforeAutospacing="1" w:after="100" w:afterAutospacing="1" w:line="240" w:lineRule="auto"/>
              <w:jc w:val="center"/>
            </w:pPr>
            <w:r w:rsidRPr="00643ECB">
              <w:t>COPD</w:t>
            </w:r>
          </w:p>
        </w:tc>
        <w:tc>
          <w:tcPr>
            <w:tcW w:w="900" w:type="dxa"/>
            <w:tcBorders>
              <w:top w:val="nil"/>
              <w:left w:val="nil"/>
              <w:bottom w:val="nil"/>
              <w:right w:val="nil"/>
            </w:tcBorders>
            <w:vAlign w:val="center"/>
          </w:tcPr>
          <w:p w14:paraId="54ADF2CD" w14:textId="77777777" w:rsidR="00DF5804" w:rsidRPr="00643ECB" w:rsidRDefault="00DF5804" w:rsidP="005E6AAB">
            <w:pPr>
              <w:snapToGrid w:val="0"/>
              <w:spacing w:before="100" w:beforeAutospacing="1" w:after="100" w:afterAutospacing="1" w:line="240" w:lineRule="auto"/>
              <w:jc w:val="center"/>
            </w:pPr>
            <w:r w:rsidRPr="00643ECB">
              <w:t>56</w:t>
            </w:r>
          </w:p>
        </w:tc>
        <w:tc>
          <w:tcPr>
            <w:tcW w:w="1260" w:type="dxa"/>
            <w:tcBorders>
              <w:top w:val="nil"/>
              <w:left w:val="nil"/>
              <w:bottom w:val="nil"/>
              <w:right w:val="nil"/>
            </w:tcBorders>
            <w:vAlign w:val="center"/>
          </w:tcPr>
          <w:p w14:paraId="30487B0A" w14:textId="77777777" w:rsidR="00DF5804" w:rsidRPr="00643ECB" w:rsidRDefault="00DF5804" w:rsidP="005E6AAB">
            <w:pPr>
              <w:snapToGrid w:val="0"/>
              <w:spacing w:before="100" w:beforeAutospacing="1" w:after="100" w:afterAutospacing="1" w:line="240" w:lineRule="auto"/>
              <w:jc w:val="center"/>
            </w:pPr>
            <w:r w:rsidRPr="00643ECB">
              <w:t>0.48</w:t>
            </w:r>
          </w:p>
        </w:tc>
      </w:tr>
      <w:tr w:rsidR="00DF5804" w:rsidRPr="00643ECB" w14:paraId="641625E9" w14:textId="77777777" w:rsidTr="005E6AAB">
        <w:trPr>
          <w:trHeight w:val="432"/>
          <w:jc w:val="right"/>
        </w:trPr>
        <w:tc>
          <w:tcPr>
            <w:tcW w:w="1165" w:type="dxa"/>
            <w:tcBorders>
              <w:top w:val="nil"/>
              <w:left w:val="nil"/>
              <w:bottom w:val="nil"/>
              <w:right w:val="nil"/>
            </w:tcBorders>
            <w:vAlign w:val="center"/>
          </w:tcPr>
          <w:p w14:paraId="3F882F8C" w14:textId="77777777" w:rsidR="00DF5804" w:rsidRPr="00643ECB" w:rsidRDefault="00DF5804" w:rsidP="005E6AAB">
            <w:pPr>
              <w:snapToGrid w:val="0"/>
              <w:spacing w:before="100" w:beforeAutospacing="1" w:after="100" w:afterAutospacing="1" w:line="240" w:lineRule="auto"/>
              <w:jc w:val="center"/>
            </w:pPr>
            <w:r w:rsidRPr="00643ECB">
              <w:t>COPD3</w:t>
            </w:r>
          </w:p>
        </w:tc>
        <w:tc>
          <w:tcPr>
            <w:tcW w:w="990" w:type="dxa"/>
            <w:tcBorders>
              <w:top w:val="nil"/>
              <w:left w:val="nil"/>
              <w:bottom w:val="nil"/>
              <w:right w:val="nil"/>
            </w:tcBorders>
            <w:vAlign w:val="center"/>
          </w:tcPr>
          <w:p w14:paraId="6694D5B7" w14:textId="77777777" w:rsidR="00DF5804" w:rsidRPr="00643ECB" w:rsidRDefault="00DF5804" w:rsidP="005E6AAB">
            <w:pPr>
              <w:snapToGrid w:val="0"/>
              <w:spacing w:before="100" w:beforeAutospacing="1" w:after="100" w:afterAutospacing="1" w:line="240" w:lineRule="auto"/>
              <w:jc w:val="center"/>
            </w:pPr>
            <w:r w:rsidRPr="00643ECB">
              <w:t>45</w:t>
            </w:r>
          </w:p>
        </w:tc>
        <w:tc>
          <w:tcPr>
            <w:tcW w:w="1170" w:type="dxa"/>
            <w:tcBorders>
              <w:top w:val="nil"/>
              <w:left w:val="nil"/>
              <w:bottom w:val="nil"/>
              <w:right w:val="nil"/>
            </w:tcBorders>
            <w:vAlign w:val="center"/>
          </w:tcPr>
          <w:p w14:paraId="76D7AEBC" w14:textId="77777777" w:rsidR="00DF5804" w:rsidRPr="00643ECB" w:rsidRDefault="00DF5804" w:rsidP="005E6AAB">
            <w:pPr>
              <w:snapToGrid w:val="0"/>
              <w:spacing w:before="100" w:beforeAutospacing="1" w:after="100" w:afterAutospacing="1" w:line="240" w:lineRule="auto"/>
              <w:jc w:val="center"/>
            </w:pPr>
            <w:r w:rsidRPr="00643ECB">
              <w:t>83.2</w:t>
            </w:r>
          </w:p>
        </w:tc>
        <w:tc>
          <w:tcPr>
            <w:tcW w:w="1170" w:type="dxa"/>
            <w:tcBorders>
              <w:top w:val="nil"/>
              <w:left w:val="nil"/>
              <w:bottom w:val="nil"/>
              <w:right w:val="nil"/>
            </w:tcBorders>
            <w:vAlign w:val="center"/>
          </w:tcPr>
          <w:p w14:paraId="4B5759A8" w14:textId="77777777" w:rsidR="00DF5804" w:rsidRPr="00643ECB" w:rsidRDefault="00DF5804" w:rsidP="005E6AAB">
            <w:pPr>
              <w:snapToGrid w:val="0"/>
              <w:spacing w:before="100" w:beforeAutospacing="1" w:after="100" w:afterAutospacing="1" w:line="240" w:lineRule="auto"/>
              <w:jc w:val="center"/>
            </w:pPr>
            <w:r w:rsidRPr="00643ECB">
              <w:t>180</w:t>
            </w:r>
          </w:p>
        </w:tc>
        <w:tc>
          <w:tcPr>
            <w:tcW w:w="630" w:type="dxa"/>
            <w:tcBorders>
              <w:top w:val="nil"/>
              <w:left w:val="nil"/>
              <w:bottom w:val="nil"/>
              <w:right w:val="nil"/>
            </w:tcBorders>
            <w:vAlign w:val="center"/>
          </w:tcPr>
          <w:p w14:paraId="71176981" w14:textId="77777777" w:rsidR="00DF5804" w:rsidRPr="00643ECB" w:rsidRDefault="00DF5804" w:rsidP="005E6AAB">
            <w:pPr>
              <w:snapToGrid w:val="0"/>
              <w:spacing w:before="100" w:beforeAutospacing="1" w:after="100" w:afterAutospacing="1" w:line="240" w:lineRule="auto"/>
              <w:jc w:val="center"/>
            </w:pPr>
            <w:r w:rsidRPr="00643ECB">
              <w:t>25.6</w:t>
            </w:r>
          </w:p>
        </w:tc>
        <w:tc>
          <w:tcPr>
            <w:tcW w:w="1175" w:type="dxa"/>
            <w:tcBorders>
              <w:top w:val="nil"/>
              <w:left w:val="nil"/>
              <w:bottom w:val="nil"/>
              <w:right w:val="nil"/>
            </w:tcBorders>
            <w:vAlign w:val="center"/>
          </w:tcPr>
          <w:p w14:paraId="2A377426" w14:textId="77777777" w:rsidR="00DF5804" w:rsidRPr="00643ECB" w:rsidRDefault="00DF5804" w:rsidP="005E6AAB">
            <w:pPr>
              <w:snapToGrid w:val="0"/>
              <w:spacing w:before="100" w:beforeAutospacing="1" w:after="100" w:afterAutospacing="1" w:line="240" w:lineRule="auto"/>
              <w:jc w:val="center"/>
            </w:pPr>
            <w:r w:rsidRPr="00643ECB">
              <w:t>COPD</w:t>
            </w:r>
          </w:p>
        </w:tc>
        <w:tc>
          <w:tcPr>
            <w:tcW w:w="900" w:type="dxa"/>
            <w:tcBorders>
              <w:top w:val="nil"/>
              <w:left w:val="nil"/>
              <w:bottom w:val="nil"/>
              <w:right w:val="nil"/>
            </w:tcBorders>
            <w:vAlign w:val="center"/>
          </w:tcPr>
          <w:p w14:paraId="2C6F9A11" w14:textId="77777777" w:rsidR="00DF5804" w:rsidRPr="00643ECB" w:rsidRDefault="00DF5804" w:rsidP="005E6AAB">
            <w:pPr>
              <w:snapToGrid w:val="0"/>
              <w:spacing w:before="100" w:beforeAutospacing="1" w:after="100" w:afterAutospacing="1" w:line="240" w:lineRule="auto"/>
              <w:jc w:val="center"/>
            </w:pPr>
            <w:r w:rsidRPr="00643ECB">
              <w:t>69</w:t>
            </w:r>
          </w:p>
        </w:tc>
        <w:tc>
          <w:tcPr>
            <w:tcW w:w="1260" w:type="dxa"/>
            <w:tcBorders>
              <w:top w:val="nil"/>
              <w:left w:val="nil"/>
              <w:bottom w:val="nil"/>
              <w:right w:val="nil"/>
            </w:tcBorders>
            <w:vAlign w:val="center"/>
          </w:tcPr>
          <w:p w14:paraId="507643DC" w14:textId="77777777" w:rsidR="00DF5804" w:rsidRPr="00643ECB" w:rsidRDefault="00DF5804" w:rsidP="005E6AAB">
            <w:pPr>
              <w:snapToGrid w:val="0"/>
              <w:spacing w:before="100" w:beforeAutospacing="1" w:after="100" w:afterAutospacing="1" w:line="240" w:lineRule="auto"/>
              <w:jc w:val="center"/>
            </w:pPr>
            <w:r w:rsidRPr="00643ECB">
              <w:t>0.67</w:t>
            </w:r>
          </w:p>
        </w:tc>
      </w:tr>
      <w:tr w:rsidR="00DF5804" w:rsidRPr="00643ECB" w14:paraId="2024A9D4" w14:textId="77777777" w:rsidTr="005E6AAB">
        <w:trPr>
          <w:trHeight w:val="432"/>
          <w:jc w:val="right"/>
        </w:trPr>
        <w:tc>
          <w:tcPr>
            <w:tcW w:w="1165" w:type="dxa"/>
            <w:tcBorders>
              <w:top w:val="nil"/>
              <w:left w:val="nil"/>
              <w:bottom w:val="single" w:sz="4" w:space="0" w:color="auto"/>
              <w:right w:val="nil"/>
            </w:tcBorders>
            <w:vAlign w:val="center"/>
          </w:tcPr>
          <w:p w14:paraId="40B9576D" w14:textId="77777777" w:rsidR="00DF5804" w:rsidRPr="00643ECB" w:rsidRDefault="00DF5804" w:rsidP="005E6AAB">
            <w:pPr>
              <w:snapToGrid w:val="0"/>
              <w:spacing w:before="100" w:beforeAutospacing="1" w:after="100" w:afterAutospacing="1" w:line="240" w:lineRule="auto"/>
              <w:jc w:val="center"/>
            </w:pPr>
            <w:r w:rsidRPr="00643ECB">
              <w:t>COPD4</w:t>
            </w:r>
          </w:p>
        </w:tc>
        <w:tc>
          <w:tcPr>
            <w:tcW w:w="990" w:type="dxa"/>
            <w:tcBorders>
              <w:top w:val="nil"/>
              <w:left w:val="nil"/>
              <w:bottom w:val="single" w:sz="4" w:space="0" w:color="auto"/>
              <w:right w:val="nil"/>
            </w:tcBorders>
            <w:vAlign w:val="center"/>
          </w:tcPr>
          <w:p w14:paraId="215BCD23" w14:textId="77777777" w:rsidR="00DF5804" w:rsidRPr="00643ECB" w:rsidRDefault="00DF5804" w:rsidP="005E6AAB">
            <w:pPr>
              <w:snapToGrid w:val="0"/>
              <w:spacing w:before="100" w:beforeAutospacing="1" w:after="100" w:afterAutospacing="1" w:line="240" w:lineRule="auto"/>
              <w:jc w:val="center"/>
            </w:pPr>
            <w:r w:rsidRPr="00643ECB">
              <w:t>54</w:t>
            </w:r>
          </w:p>
        </w:tc>
        <w:tc>
          <w:tcPr>
            <w:tcW w:w="1170" w:type="dxa"/>
            <w:tcBorders>
              <w:top w:val="nil"/>
              <w:left w:val="nil"/>
              <w:bottom w:val="single" w:sz="4" w:space="0" w:color="auto"/>
              <w:right w:val="nil"/>
            </w:tcBorders>
            <w:vAlign w:val="center"/>
          </w:tcPr>
          <w:p w14:paraId="59D977B4" w14:textId="77777777" w:rsidR="00DF5804" w:rsidRPr="00643ECB" w:rsidRDefault="00DF5804" w:rsidP="005E6AAB">
            <w:pPr>
              <w:snapToGrid w:val="0"/>
              <w:spacing w:before="100" w:beforeAutospacing="1" w:after="100" w:afterAutospacing="1" w:line="240" w:lineRule="auto"/>
              <w:jc w:val="center"/>
            </w:pPr>
            <w:r w:rsidRPr="00643ECB">
              <w:t>83.6</w:t>
            </w:r>
          </w:p>
        </w:tc>
        <w:tc>
          <w:tcPr>
            <w:tcW w:w="1170" w:type="dxa"/>
            <w:tcBorders>
              <w:top w:val="nil"/>
              <w:left w:val="nil"/>
              <w:bottom w:val="single" w:sz="4" w:space="0" w:color="auto"/>
              <w:right w:val="nil"/>
            </w:tcBorders>
            <w:vAlign w:val="center"/>
          </w:tcPr>
          <w:p w14:paraId="06D212E1" w14:textId="77777777" w:rsidR="00DF5804" w:rsidRPr="00643ECB" w:rsidRDefault="00DF5804" w:rsidP="005E6AAB">
            <w:pPr>
              <w:snapToGrid w:val="0"/>
              <w:spacing w:before="100" w:beforeAutospacing="1" w:after="100" w:afterAutospacing="1" w:line="240" w:lineRule="auto"/>
              <w:jc w:val="center"/>
            </w:pPr>
            <w:r w:rsidRPr="00643ECB">
              <w:t>187</w:t>
            </w:r>
          </w:p>
        </w:tc>
        <w:tc>
          <w:tcPr>
            <w:tcW w:w="630" w:type="dxa"/>
            <w:tcBorders>
              <w:top w:val="nil"/>
              <w:left w:val="nil"/>
              <w:bottom w:val="single" w:sz="4" w:space="0" w:color="auto"/>
              <w:right w:val="nil"/>
            </w:tcBorders>
            <w:vAlign w:val="center"/>
          </w:tcPr>
          <w:p w14:paraId="442AF716" w14:textId="77777777" w:rsidR="00DF5804" w:rsidRPr="00643ECB" w:rsidRDefault="00DF5804" w:rsidP="005E6AAB">
            <w:pPr>
              <w:snapToGrid w:val="0"/>
              <w:spacing w:before="100" w:beforeAutospacing="1" w:after="100" w:afterAutospacing="1" w:line="240" w:lineRule="auto"/>
              <w:jc w:val="center"/>
            </w:pPr>
            <w:r w:rsidRPr="00643ECB">
              <w:t>24</w:t>
            </w:r>
          </w:p>
        </w:tc>
        <w:tc>
          <w:tcPr>
            <w:tcW w:w="1175" w:type="dxa"/>
            <w:tcBorders>
              <w:top w:val="nil"/>
              <w:left w:val="nil"/>
              <w:bottom w:val="single" w:sz="4" w:space="0" w:color="auto"/>
              <w:right w:val="nil"/>
            </w:tcBorders>
            <w:vAlign w:val="center"/>
          </w:tcPr>
          <w:p w14:paraId="3F55ED6B" w14:textId="77777777" w:rsidR="00DF5804" w:rsidRPr="00643ECB" w:rsidRDefault="00DF5804" w:rsidP="005E6AAB">
            <w:pPr>
              <w:snapToGrid w:val="0"/>
              <w:spacing w:before="100" w:beforeAutospacing="1" w:after="100" w:afterAutospacing="1" w:line="240" w:lineRule="auto"/>
              <w:jc w:val="center"/>
            </w:pPr>
            <w:r w:rsidRPr="00643ECB">
              <w:t>COPD</w:t>
            </w:r>
          </w:p>
        </w:tc>
        <w:tc>
          <w:tcPr>
            <w:tcW w:w="900" w:type="dxa"/>
            <w:tcBorders>
              <w:top w:val="nil"/>
              <w:left w:val="nil"/>
              <w:bottom w:val="single" w:sz="4" w:space="0" w:color="auto"/>
              <w:right w:val="nil"/>
            </w:tcBorders>
            <w:vAlign w:val="center"/>
          </w:tcPr>
          <w:p w14:paraId="5E820753" w14:textId="77777777" w:rsidR="00DF5804" w:rsidRPr="00643ECB" w:rsidRDefault="00DF5804" w:rsidP="005E6AAB">
            <w:pPr>
              <w:snapToGrid w:val="0"/>
              <w:spacing w:before="100" w:beforeAutospacing="1" w:after="100" w:afterAutospacing="1" w:line="240" w:lineRule="auto"/>
              <w:jc w:val="center"/>
            </w:pPr>
            <w:r w:rsidRPr="00643ECB">
              <w:t>58</w:t>
            </w:r>
          </w:p>
        </w:tc>
        <w:tc>
          <w:tcPr>
            <w:tcW w:w="1260" w:type="dxa"/>
            <w:tcBorders>
              <w:top w:val="nil"/>
              <w:left w:val="nil"/>
              <w:bottom w:val="single" w:sz="4" w:space="0" w:color="auto"/>
              <w:right w:val="nil"/>
            </w:tcBorders>
            <w:vAlign w:val="center"/>
          </w:tcPr>
          <w:p w14:paraId="3D5FD2BE" w14:textId="77777777" w:rsidR="00DF5804" w:rsidRPr="00643ECB" w:rsidRDefault="00DF5804" w:rsidP="005E6AAB">
            <w:pPr>
              <w:snapToGrid w:val="0"/>
              <w:spacing w:before="100" w:beforeAutospacing="1" w:after="100" w:afterAutospacing="1" w:line="240" w:lineRule="auto"/>
              <w:jc w:val="center"/>
            </w:pPr>
            <w:r w:rsidRPr="00643ECB">
              <w:t>0.52</w:t>
            </w:r>
          </w:p>
        </w:tc>
      </w:tr>
      <w:tr w:rsidR="00DF5804" w:rsidRPr="00643ECB" w14:paraId="79DB6E7A" w14:textId="77777777" w:rsidTr="005E6AAB">
        <w:trPr>
          <w:trHeight w:val="314"/>
          <w:jc w:val="right"/>
        </w:trPr>
        <w:tc>
          <w:tcPr>
            <w:tcW w:w="8460" w:type="dxa"/>
            <w:gridSpan w:val="8"/>
            <w:tcBorders>
              <w:top w:val="single" w:sz="4" w:space="0" w:color="auto"/>
              <w:left w:val="nil"/>
              <w:bottom w:val="nil"/>
              <w:right w:val="nil"/>
            </w:tcBorders>
          </w:tcPr>
          <w:p w14:paraId="3993E596" w14:textId="49DD0D60" w:rsidR="00DF5804" w:rsidRPr="00643ECB" w:rsidRDefault="00DF5804" w:rsidP="00913E8E">
            <w:pPr>
              <w:snapToGrid w:val="0"/>
              <w:spacing w:before="100" w:beforeAutospacing="1" w:after="100" w:afterAutospacing="1" w:line="240" w:lineRule="auto"/>
            </w:pPr>
            <w:r w:rsidRPr="00643ECB">
              <w:t>FEV</w:t>
            </w:r>
            <w:r w:rsidRPr="00A43DCC">
              <w:rPr>
                <w:vertAlign w:val="subscript"/>
              </w:rPr>
              <w:t>1</w:t>
            </w:r>
            <w:r w:rsidRPr="00643ECB">
              <w:t>, forced expiratory volume in 1s; FVC, forced vital capacity</w:t>
            </w:r>
            <w:r w:rsidR="005E6AAB">
              <w:t>, %pred: % predicted</w:t>
            </w:r>
            <w:r w:rsidRPr="00643ECB">
              <w:t>.</w:t>
            </w:r>
          </w:p>
        </w:tc>
      </w:tr>
    </w:tbl>
    <w:p w14:paraId="722A26FE" w14:textId="308B5DE1" w:rsidR="00DF5804" w:rsidRPr="00272723" w:rsidRDefault="002936BD" w:rsidP="00913E8E">
      <w:pPr>
        <w:pStyle w:val="ListParagraph"/>
        <w:numPr>
          <w:ilvl w:val="0"/>
          <w:numId w:val="24"/>
        </w:numPr>
        <w:snapToGrid w:val="0"/>
        <w:spacing w:before="240" w:after="60"/>
        <w:ind w:left="2610" w:firstLine="0"/>
        <w:contextualSpacing w:val="0"/>
        <w:jc w:val="both"/>
        <w:rPr>
          <w:rFonts w:ascii="Palatino Linotype" w:hAnsi="Palatino Linotype"/>
          <w:i/>
          <w:iCs/>
          <w:sz w:val="20"/>
          <w:szCs w:val="20"/>
        </w:rPr>
      </w:pPr>
      <w:r w:rsidRPr="00272723">
        <w:rPr>
          <w:rFonts w:ascii="Palatino Linotype" w:hAnsi="Palatino Linotype"/>
          <w:i/>
          <w:iCs/>
          <w:sz w:val="20"/>
          <w:szCs w:val="20"/>
        </w:rPr>
        <w:t xml:space="preserve"> </w:t>
      </w:r>
      <w:r w:rsidR="00DF5804" w:rsidRPr="00272723">
        <w:rPr>
          <w:rFonts w:ascii="Palatino Linotype" w:hAnsi="Palatino Linotype"/>
          <w:i/>
          <w:iCs/>
          <w:sz w:val="20"/>
          <w:szCs w:val="20"/>
        </w:rPr>
        <w:t>Reconstruction of human upper airway geometries</w:t>
      </w:r>
    </w:p>
    <w:p w14:paraId="5626D509" w14:textId="0359A7E7" w:rsidR="00DF5804" w:rsidRPr="00643ECB" w:rsidRDefault="00DF5804" w:rsidP="005E6AAB">
      <w:pPr>
        <w:snapToGrid w:val="0"/>
        <w:spacing w:line="240" w:lineRule="auto"/>
        <w:ind w:left="2606" w:firstLine="432"/>
      </w:pPr>
      <w:r w:rsidRPr="00643ECB">
        <w:t>CT scans in DICOM format were used to create three-dimensional (3D) realistic models of the oral airway anatomy using Mimics 23.0 (</w:t>
      </w:r>
      <w:proofErr w:type="spellStart"/>
      <w:r w:rsidRPr="00643ECB">
        <w:t>Materialise</w:t>
      </w:r>
      <w:proofErr w:type="spellEnd"/>
      <w:r w:rsidRPr="00643ECB">
        <w:t xml:space="preserve"> Inc, Leuven, Belgium). Briefly, by setting a previously identified optimal threshold between -1024 and -300 </w:t>
      </w:r>
      <w:r w:rsidRPr="00643ECB">
        <w:lastRenderedPageBreak/>
        <w:t>Hounsfield Units (HU)</w:t>
      </w:r>
      <w:r w:rsidR="00D813BC">
        <w:t xml:space="preserve"> </w:t>
      </w:r>
      <w:r w:rsidR="00D813BC">
        <w:fldChar w:fldCharType="begin"/>
      </w:r>
      <w:r w:rsidR="00D813BC">
        <w:instrText xml:space="preserve"> ADDIN EN.CITE &lt;EndNote&gt;&lt;Cite&gt;&lt;Author&gt;Tracy&lt;/Author&gt;&lt;Year&gt;2019&lt;/Year&gt;&lt;RecNum&gt;4290&lt;/RecNum&gt;&lt;DisplayText&gt;[20, 21]&lt;/DisplayText&gt;&lt;record&gt;&lt;rec-number&gt;4290&lt;/rec-number&gt;&lt;foreign-keys&gt;&lt;key app="EN" db-id="t959wazwe9fvvxex9wqvavdkvavff9pe0red" timestamp="166751202</w:instrText>
      </w:r>
      <w:r w:rsidR="00D813BC">
        <w:rPr>
          <w:rFonts w:hint="eastAsia"/>
        </w:rPr>
        <w:instrText>6"&gt;4290&lt;/key&gt;&lt;/foreign-keys&gt;&lt;ref-type name="Conference Proceedings"&gt;10&lt;/ref-type&gt;&lt;contributors&gt;&lt;authors&gt;&lt;author&gt;Tracy, Lauren F&lt;/author&gt;&lt;author&gt;Basu, Saikat&lt;/author&gt;&lt;author&gt;Shah, Parth V&lt;/author&gt;&lt;author&gt;Frank</w:instrText>
      </w:r>
      <w:r w:rsidR="00D813BC">
        <w:rPr>
          <w:rFonts w:hint="eastAsia"/>
        </w:rPr>
        <w:instrText>‐</w:instrText>
      </w:r>
      <w:r w:rsidR="00D813BC">
        <w:rPr>
          <w:rFonts w:hint="eastAsia"/>
        </w:rPr>
        <w:instrText>Ito, Dennis O&lt;/author&gt;&lt;author&gt;Das, Snigdha&lt;/au</w:instrText>
      </w:r>
      <w:r w:rsidR="00D813BC">
        <w:instrText>thor&gt;&lt;author&gt;Zanation, Adam M&lt;/author&gt;&lt;author&gt;Kimbell, Julia S&lt;/author&gt;&lt;/authors&gt;&lt;/contributors&gt;&lt;titles&gt;&lt;title&gt;Impact of endoscopic craniofacial resection on simulated nasal airflow and heat transport&lt;/title&gt;&lt;secondary-title&gt;International forum of allergy &amp;amp; rhinology&lt;/secondary-title&gt;&lt;/titles&gt;&lt;pages&gt;900-909&lt;/pages&gt;&lt;volume&gt;9&lt;/volume&gt;&lt;number&gt;8&lt;/number&gt;&lt;dates&gt;&lt;year&gt;2019&lt;/year&gt;&lt;/dates&gt;&lt;publisher&gt;Wiley Online Library&lt;/publisher&gt;&lt;isbn&gt;2042-6976&lt;/isbn&gt;&lt;urls&gt;&lt;/urls&gt;&lt;/record&gt;&lt;/Cite&gt;&lt;Cite&gt;&lt;Author&gt;Borojeni&lt;/Author&gt;&lt;Year&gt;2020&lt;/Year&gt;&lt;RecNum&gt;4291&lt;/RecNum&gt;&lt;record&gt;&lt;rec-number&gt;4291&lt;/rec-number&gt;&lt;foreign-keys&gt;&lt;key app="EN" db-id="t959wazwe9fvvxex9wqvavdkvavff9pe0red" timestamp="1667512128"&gt;4291&lt;/key&gt;&lt;/foreign-keys&gt;&lt;ref-type name="Journal Article"&gt;17&lt;/ref-type&gt;&lt;contributors&gt;&lt;authors&gt;&lt;author&gt;Borojeni, Azadeh AT&lt;/author&gt;&lt;author&gt;Garcia, Guilherme JM&lt;/author&gt;&lt;author&gt;Moghaddam, Masoud Gh&lt;/author&gt;&lt;author&gt;Frank-Ito, Dennis O&lt;/author&gt;&lt;author&gt;Kimbell, Julia S&lt;/author&gt;&lt;author&gt;Laud, Purushottam W&lt;/author&gt;&lt;author&gt;Koenig, Lisa J&lt;/author&gt;&lt;author&gt;Rhee, John S&lt;/author&gt;&lt;/authors&gt;&lt;/contributors&gt;&lt;titles&gt;&lt;title&gt;Normative ranges of nasal airflow variables in healthy adults&lt;/title&gt;&lt;secondary-title&gt;International journal of computer assisted radiology and surgery&lt;/secondary-title&gt;&lt;/titles&gt;&lt;periodical&gt;&lt;full-title&gt;International journal of computer assisted radiology and surgery&lt;/full-title&gt;&lt;/periodical&gt;&lt;pages&gt;87-98&lt;/pages&gt;&lt;volume&gt;15&lt;/volume&gt;&lt;number&gt;1&lt;/number&gt;&lt;dates&gt;&lt;year&gt;2020&lt;/year&gt;&lt;/dates&gt;&lt;isbn&gt;1861-6429&lt;/isbn&gt;&lt;urls&gt;&lt;/urls&gt;&lt;/record&gt;&lt;/Cite&gt;&lt;/EndNote&gt;</w:instrText>
      </w:r>
      <w:r w:rsidR="00D813BC">
        <w:fldChar w:fldCharType="separate"/>
      </w:r>
      <w:r w:rsidR="00D813BC">
        <w:rPr>
          <w:noProof/>
        </w:rPr>
        <w:t>[20, 21]</w:t>
      </w:r>
      <w:r w:rsidR="00D813BC">
        <w:fldChar w:fldCharType="end"/>
      </w:r>
      <w:r w:rsidR="00D813BC">
        <w:t xml:space="preserve">, </w:t>
      </w:r>
      <w:r w:rsidRPr="00643ECB">
        <w:t>the 3D anatomy of the oral cavity including mouth, oropharyngeal region, larynx, vocal cord, and upper tracheal sections were selected as the region of interest (ROI). The nasal cavity and paranasal sinuses were excluded. The oral airway geometries were exported in stereolithography (</w:t>
      </w:r>
      <w:proofErr w:type="spellStart"/>
      <w:r w:rsidRPr="00643ECB">
        <w:t>Stl</w:t>
      </w:r>
      <w:proofErr w:type="spellEnd"/>
      <w:r w:rsidRPr="00643ECB">
        <w:t>) format to ICEM-CFD 21.0 (ANSYS 2021 R2, Inc, Canonsburg, Pennsylvania), where planar inlet and outlet surfaces were defined. All geometries were oriented with the oral cavity floor parallel to the Z-axis (</w:t>
      </w:r>
      <w:r w:rsidRPr="00643ECB">
        <w:rPr>
          <w:b/>
          <w:bCs/>
        </w:rPr>
        <w:t>Figure 1</w:t>
      </w:r>
      <w:r w:rsidRPr="00643ECB">
        <w:t>). Planar surfaces of the posterior-mouth, oropharynx, area of larynx and trachea were created for simulated airflow analysis. A 245 mm-long tube was added to the mouth</w:t>
      </w:r>
      <w:r w:rsidR="00B26EBE" w:rsidRPr="00643ECB">
        <w:rPr>
          <w:noProof/>
        </w:rPr>
        <w:drawing>
          <wp:anchor distT="0" distB="0" distL="114300" distR="114300" simplePos="0" relativeHeight="251658240" behindDoc="1" locked="0" layoutInCell="1" allowOverlap="1" wp14:anchorId="2FF03EDA" wp14:editId="189F3D38">
            <wp:simplePos x="0" y="0"/>
            <wp:positionH relativeFrom="column">
              <wp:posOffset>669925</wp:posOffset>
            </wp:positionH>
            <wp:positionV relativeFrom="paragraph">
              <wp:posOffset>1632679</wp:posOffset>
            </wp:positionV>
            <wp:extent cx="5943600" cy="2798445"/>
            <wp:effectExtent l="0" t="0" r="0" b="0"/>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anchor>
        </w:drawing>
      </w:r>
      <w:r w:rsidRPr="00643ECB">
        <w:t>piece.</w:t>
      </w:r>
    </w:p>
    <w:p w14:paraId="2AC7905D" w14:textId="5E277109" w:rsidR="00DF5804" w:rsidRPr="00643ECB" w:rsidRDefault="00DF5804" w:rsidP="00913E8E">
      <w:pPr>
        <w:snapToGrid w:val="0"/>
        <w:spacing w:line="240" w:lineRule="auto"/>
      </w:pPr>
    </w:p>
    <w:p w14:paraId="784363E8" w14:textId="30DE4DAD" w:rsidR="00C9570D" w:rsidRPr="005E6AAB" w:rsidRDefault="00DF5804" w:rsidP="005E6AAB">
      <w:pPr>
        <w:snapToGrid w:val="0"/>
        <w:spacing w:line="240" w:lineRule="auto"/>
        <w:ind w:left="2606"/>
        <w:rPr>
          <w:sz w:val="18"/>
          <w:szCs w:val="18"/>
        </w:rPr>
      </w:pPr>
      <w:r w:rsidRPr="005E6AAB">
        <w:rPr>
          <w:b/>
          <w:bCs/>
          <w:sz w:val="18"/>
          <w:szCs w:val="18"/>
        </w:rPr>
        <w:t>Figure 1</w:t>
      </w:r>
      <w:r w:rsidR="00D813BC" w:rsidRPr="005E6AAB">
        <w:rPr>
          <w:b/>
          <w:bCs/>
          <w:sz w:val="18"/>
          <w:szCs w:val="18"/>
        </w:rPr>
        <w:t>.</w:t>
      </w:r>
      <w:r w:rsidRPr="005E6AAB">
        <w:rPr>
          <w:sz w:val="18"/>
          <w:szCs w:val="18"/>
        </w:rPr>
        <w:t xml:space="preserve"> </w:t>
      </w:r>
      <w:r w:rsidR="00412DEA" w:rsidRPr="005E6AAB">
        <w:rPr>
          <w:sz w:val="18"/>
          <w:szCs w:val="18"/>
        </w:rPr>
        <w:t xml:space="preserve">Definition of the subregions of the upper airway </w:t>
      </w:r>
      <w:r w:rsidRPr="005E6AAB">
        <w:rPr>
          <w:sz w:val="18"/>
          <w:szCs w:val="18"/>
        </w:rPr>
        <w:t xml:space="preserve">(A) CT scan of the oral airway of subject H1. (B) Reconstructed 3D model. </w:t>
      </w:r>
      <w:r w:rsidR="00B056DD" w:rsidRPr="005E6AAB">
        <w:rPr>
          <w:sz w:val="18"/>
          <w:szCs w:val="18"/>
        </w:rPr>
        <w:t xml:space="preserve">The mouth </w:t>
      </w:r>
      <w:r w:rsidR="00B9282D" w:rsidRPr="005E6AAB">
        <w:rPr>
          <w:sz w:val="18"/>
          <w:szCs w:val="18"/>
        </w:rPr>
        <w:t xml:space="preserve">is the oral </w:t>
      </w:r>
      <w:r w:rsidR="00B056DD" w:rsidRPr="005E6AAB">
        <w:rPr>
          <w:sz w:val="18"/>
          <w:szCs w:val="18"/>
        </w:rPr>
        <w:t xml:space="preserve">cavity </w:t>
      </w:r>
      <w:r w:rsidR="00B9282D" w:rsidRPr="005E6AAB">
        <w:rPr>
          <w:sz w:val="18"/>
          <w:szCs w:val="18"/>
        </w:rPr>
        <w:t xml:space="preserve">where </w:t>
      </w:r>
      <w:r w:rsidR="00B056DD" w:rsidRPr="005E6AAB">
        <w:rPr>
          <w:sz w:val="18"/>
          <w:szCs w:val="18"/>
        </w:rPr>
        <w:t>extends from the back of the teeth to the uvula</w:t>
      </w:r>
      <w:r w:rsidR="00B9282D" w:rsidRPr="005E6AAB">
        <w:rPr>
          <w:sz w:val="18"/>
          <w:szCs w:val="18"/>
        </w:rPr>
        <w:t xml:space="preserve">. </w:t>
      </w:r>
      <w:r w:rsidR="00EB2D27" w:rsidRPr="005E6AAB">
        <w:rPr>
          <w:sz w:val="18"/>
          <w:szCs w:val="18"/>
        </w:rPr>
        <w:t xml:space="preserve">The oropharynx region is the cavity from the back of the uvula to the tip of epiglottis. </w:t>
      </w:r>
      <w:r w:rsidR="00DB54C7" w:rsidRPr="005E6AAB">
        <w:rPr>
          <w:sz w:val="18"/>
          <w:szCs w:val="18"/>
        </w:rPr>
        <w:t xml:space="preserve">The larynx from the tip of the epiglottis to below the vocal cords and top of the trachea. </w:t>
      </w:r>
    </w:p>
    <w:p w14:paraId="55F55602" w14:textId="10B7DA6E" w:rsidR="00DF5804" w:rsidRPr="00272723" w:rsidRDefault="00DF5804" w:rsidP="00913E8E">
      <w:pPr>
        <w:pStyle w:val="ListParagraph"/>
        <w:numPr>
          <w:ilvl w:val="0"/>
          <w:numId w:val="24"/>
        </w:numPr>
        <w:snapToGrid w:val="0"/>
        <w:spacing w:before="240" w:after="60"/>
        <w:ind w:left="2610" w:firstLine="0"/>
        <w:jc w:val="both"/>
        <w:rPr>
          <w:rFonts w:ascii="Palatino Linotype" w:hAnsi="Palatino Linotype"/>
          <w:i/>
          <w:iCs/>
          <w:sz w:val="20"/>
          <w:szCs w:val="20"/>
        </w:rPr>
      </w:pPr>
      <w:r w:rsidRPr="00272723">
        <w:rPr>
          <w:rFonts w:ascii="Palatino Linotype" w:hAnsi="Palatino Linotype"/>
          <w:i/>
          <w:iCs/>
          <w:sz w:val="20"/>
          <w:szCs w:val="20"/>
        </w:rPr>
        <w:t>Computational Fluid-Particle Dynamics (CFPD) Simulations</w:t>
      </w:r>
    </w:p>
    <w:p w14:paraId="3FF16D1C" w14:textId="2DDD74E6" w:rsidR="00DF5804" w:rsidRPr="00AD56BE" w:rsidRDefault="00C9570D" w:rsidP="00913E8E">
      <w:pPr>
        <w:snapToGrid w:val="0"/>
        <w:spacing w:after="60" w:line="240" w:lineRule="auto"/>
        <w:ind w:left="2610"/>
        <w:rPr>
          <w:rFonts w:eastAsia="Times New Roman"/>
          <w:i/>
          <w:iCs/>
          <w:color w:val="auto"/>
          <w:lang w:eastAsia="en-US"/>
        </w:rPr>
      </w:pPr>
      <w:r w:rsidRPr="00AD56BE">
        <w:rPr>
          <w:rFonts w:eastAsia="Times New Roman"/>
          <w:i/>
          <w:iCs/>
          <w:color w:val="auto"/>
          <w:lang w:eastAsia="en-US"/>
        </w:rPr>
        <w:t xml:space="preserve">2.3.1. </w:t>
      </w:r>
      <w:r w:rsidR="00DF5804" w:rsidRPr="00AD56BE">
        <w:rPr>
          <w:rFonts w:eastAsia="Times New Roman"/>
          <w:i/>
          <w:iCs/>
          <w:color w:val="auto"/>
          <w:lang w:eastAsia="en-US"/>
        </w:rPr>
        <w:t>Flow simulations</w:t>
      </w:r>
    </w:p>
    <w:p w14:paraId="2BF3919B" w14:textId="77777777" w:rsidR="00DF5804" w:rsidRPr="00643ECB" w:rsidRDefault="00DF5804" w:rsidP="005E6AAB">
      <w:pPr>
        <w:widowControl w:val="0"/>
        <w:snapToGrid w:val="0"/>
        <w:spacing w:line="240" w:lineRule="auto"/>
        <w:ind w:left="2606" w:firstLine="432"/>
      </w:pPr>
      <w:r w:rsidRPr="00643ECB">
        <w:t xml:space="preserve">CFPD simulations were performed by solving Navier-Stokes equations with </w:t>
      </w:r>
      <w:proofErr w:type="spellStart"/>
      <w:r w:rsidRPr="00643ECB">
        <w:t>Lagrangian</w:t>
      </w:r>
      <w:proofErr w:type="spellEnd"/>
      <w:r w:rsidRPr="00643ECB">
        <w:t xml:space="preserve"> particle tracking. Particle number density was sufficiently low so that particle motion did not affect airflow. The Navier-Stokes equation for incompressible flow is </w:t>
      </w:r>
    </w:p>
    <w:p w14:paraId="3A25B742" w14:textId="77777777" w:rsidR="00DF5804" w:rsidRPr="00272723" w:rsidRDefault="00DF5804" w:rsidP="006D64DC">
      <w:pPr>
        <w:snapToGrid w:val="0"/>
        <w:spacing w:before="60" w:after="60" w:line="240" w:lineRule="auto"/>
        <w:ind w:left="2606"/>
        <w:jc w:val="center"/>
        <w:rPr>
          <w:rFonts w:eastAsiaTheme="minorEastAsia" w:cs="Arial"/>
          <w:b/>
        </w:rPr>
      </w:pPr>
      <m:oMath>
        <m:r>
          <w:rPr>
            <w:rFonts w:ascii="Cambria Math" w:eastAsiaTheme="minorEastAsia" w:hAnsi="Cambria Math" w:cs="Arial"/>
          </w:rPr>
          <m:t>ρ</m:t>
        </m:r>
        <m:f>
          <m:fPr>
            <m:ctrlPr>
              <w:rPr>
                <w:rFonts w:ascii="Cambria Math" w:eastAsiaTheme="minorEastAsia" w:hAnsi="Cambria Math" w:cs="Arial"/>
                <w:i/>
              </w:rPr>
            </m:ctrlPr>
          </m:fPr>
          <m:num>
            <m:r>
              <w:rPr>
                <w:rFonts w:ascii="Cambria Math" w:eastAsiaTheme="minorEastAsia" w:hAnsi="Cambria Math" w:cs="Arial"/>
              </w:rPr>
              <m:t>∂</m:t>
            </m:r>
            <m:r>
              <m:rPr>
                <m:sty m:val="bi"/>
              </m:rPr>
              <w:rPr>
                <w:rFonts w:ascii="Cambria Math" w:eastAsiaTheme="minorEastAsia" w:hAnsi="Cambria Math" w:cs="Arial"/>
              </w:rPr>
              <m:t>u</m:t>
            </m:r>
          </m:num>
          <m:den>
            <m:r>
              <w:rPr>
                <w:rFonts w:ascii="Cambria Math" w:eastAsiaTheme="minorEastAsia" w:hAnsi="Cambria Math" w:cs="Arial"/>
              </w:rPr>
              <m:t>∂t</m:t>
            </m:r>
          </m:den>
        </m:f>
        <m:r>
          <w:rPr>
            <w:rFonts w:ascii="Cambria Math" w:eastAsiaTheme="minorEastAsia" w:hAnsi="Cambria Math" w:cs="Arial"/>
          </w:rPr>
          <m:t>+ρ(</m:t>
        </m:r>
        <m:r>
          <m:rPr>
            <m:sty m:val="bi"/>
          </m:rPr>
          <w:rPr>
            <w:rFonts w:ascii="Cambria Math" w:eastAsiaTheme="minorEastAsia" w:hAnsi="Cambria Math" w:cs="Arial"/>
          </w:rPr>
          <m:t>u</m:t>
        </m:r>
        <m:r>
          <w:rPr>
            <w:rFonts w:ascii="Cambria Math" w:eastAsiaTheme="minorEastAsia" w:hAnsi="Cambria Math" w:cs="Arial"/>
          </w:rPr>
          <m:t>.</m:t>
        </m:r>
        <m:r>
          <m:rPr>
            <m:sty m:val="p"/>
          </m:rPr>
          <w:rPr>
            <w:rFonts w:ascii="Cambria Math" w:eastAsiaTheme="minorEastAsia" w:hAnsi="Cambria Math" w:cs="Arial"/>
          </w:rPr>
          <m:t>∇</m:t>
        </m:r>
        <m:r>
          <w:rPr>
            <w:rFonts w:ascii="Cambria Math" w:eastAsiaTheme="minorEastAsia" w:hAnsi="Cambria Math" w:cs="Arial"/>
          </w:rPr>
          <m:t>)</m:t>
        </m:r>
        <m:r>
          <m:rPr>
            <m:sty m:val="bi"/>
          </m:rPr>
          <w:rPr>
            <w:rFonts w:ascii="Cambria Math" w:eastAsiaTheme="minorEastAsia" w:hAnsi="Cambria Math" w:cs="Arial"/>
          </w:rPr>
          <m:t>u</m:t>
        </m:r>
      </m:oMath>
      <w:r w:rsidRPr="00272723">
        <w:rPr>
          <w:rFonts w:eastAsiaTheme="minorEastAsia" w:cs="Arial"/>
        </w:rPr>
        <w:t>=-</w:t>
      </w:r>
      <m:oMath>
        <m:r>
          <m:rPr>
            <m:sty m:val="p"/>
          </m:rPr>
          <w:rPr>
            <w:rFonts w:ascii="Cambria Math" w:eastAsiaTheme="minorEastAsia" w:hAnsi="Cambria Math" w:cs="Arial"/>
          </w:rPr>
          <m:t>∇</m:t>
        </m:r>
        <m:r>
          <w:rPr>
            <w:rFonts w:ascii="Cambria Math" w:eastAsiaTheme="minorEastAsia" w:hAnsi="Cambria Math" w:cs="Arial"/>
          </w:rPr>
          <m:t>p+μ</m:t>
        </m:r>
        <m:sSup>
          <m:sSupPr>
            <m:ctrlPr>
              <w:rPr>
                <w:rFonts w:ascii="Cambria Math" w:eastAsiaTheme="minorEastAsia" w:hAnsi="Cambria Math" w:cs="Arial"/>
                <w:i/>
              </w:rPr>
            </m:ctrlPr>
          </m:sSupPr>
          <m:e>
            <m:r>
              <m:rPr>
                <m:sty m:val="p"/>
              </m:rPr>
              <w:rPr>
                <w:rFonts w:ascii="Cambria Math" w:eastAsiaTheme="minorEastAsia" w:hAnsi="Cambria Math" w:cs="Arial"/>
              </w:rPr>
              <m:t>∇</m:t>
            </m:r>
          </m:e>
          <m:sup>
            <m:r>
              <w:rPr>
                <w:rFonts w:ascii="Cambria Math" w:eastAsiaTheme="minorEastAsia" w:hAnsi="Cambria Math" w:cs="Arial"/>
              </w:rPr>
              <m:t>2</m:t>
            </m:r>
          </m:sup>
        </m:sSup>
        <m:r>
          <m:rPr>
            <m:sty m:val="bi"/>
          </m:rPr>
          <w:rPr>
            <w:rFonts w:ascii="Cambria Math" w:eastAsiaTheme="minorEastAsia" w:hAnsi="Cambria Math" w:cs="Arial"/>
          </w:rPr>
          <m:t xml:space="preserve"> u</m:t>
        </m:r>
      </m:oMath>
      <w:r w:rsidRPr="00272723">
        <w:rPr>
          <w:rFonts w:eastAsiaTheme="minorEastAsia" w:cs="Arial"/>
          <w:b/>
        </w:rPr>
        <w:t xml:space="preserve">             </w:t>
      </w:r>
      <w:r w:rsidRPr="00643ECB">
        <w:t xml:space="preserve"> (1)</w:t>
      </w:r>
    </w:p>
    <w:p w14:paraId="53F4318C" w14:textId="44836E6D" w:rsidR="00DF5804" w:rsidRPr="00643ECB" w:rsidRDefault="00DF5804" w:rsidP="00913E8E">
      <w:pPr>
        <w:snapToGrid w:val="0"/>
        <w:spacing w:line="240" w:lineRule="auto"/>
        <w:ind w:left="2610"/>
      </w:pPr>
      <w:r w:rsidRPr="00643ECB">
        <w:t xml:space="preserve">where </w:t>
      </w:r>
      <w:r w:rsidRPr="00643ECB">
        <w:rPr>
          <w:b/>
          <w:bCs/>
        </w:rPr>
        <w:t> </w:t>
      </w:r>
      <m:oMath>
        <m:r>
          <m:rPr>
            <m:sty m:val="bi"/>
          </m:rPr>
          <w:rPr>
            <w:rFonts w:ascii="Cambria Math" w:eastAsiaTheme="minorEastAsia" w:hAnsi="Cambria Math" w:cs="Arial"/>
          </w:rPr>
          <m:t>u= u(</m:t>
        </m:r>
        <m:r>
          <w:rPr>
            <w:rFonts w:ascii="Cambria Math" w:eastAsiaTheme="minorEastAsia" w:hAnsi="Cambria Math" w:cs="Arial"/>
          </w:rPr>
          <m:t>x,y,z,t</m:t>
        </m:r>
        <m:r>
          <m:rPr>
            <m:sty m:val="bi"/>
          </m:rPr>
          <w:rPr>
            <w:rFonts w:ascii="Cambria Math" w:eastAsiaTheme="minorEastAsia" w:hAnsi="Cambria Math" w:cs="Arial"/>
          </w:rPr>
          <m:t>)</m:t>
        </m:r>
      </m:oMath>
      <w:r w:rsidRPr="00272723">
        <w:rPr>
          <w:rFonts w:eastAsiaTheme="minorEastAsia" w:cs="Arial"/>
          <w:b/>
        </w:rPr>
        <w:t xml:space="preserve"> </w:t>
      </w:r>
      <w:r w:rsidRPr="00643ECB">
        <w:t>is the fluid velocity vector,  </w:t>
      </w:r>
      <m:oMath>
        <m:r>
          <w:rPr>
            <w:rFonts w:ascii="Cambria Math" w:eastAsiaTheme="minorEastAsia" w:hAnsi="Cambria Math" w:cs="Arial"/>
          </w:rPr>
          <m:t>ρ=1.204</m:t>
        </m:r>
      </m:oMath>
      <w:r w:rsidRPr="00272723">
        <w:rPr>
          <w:rFonts w:eastAsiaTheme="minorEastAsia" w:cs="Arial"/>
        </w:rPr>
        <w:t xml:space="preserve"> </w:t>
      </w:r>
      <w:r w:rsidRPr="00643ECB">
        <w:t>kg/m</w:t>
      </w:r>
      <w:r w:rsidRPr="00643ECB">
        <w:rPr>
          <w:vertAlign w:val="superscript"/>
        </w:rPr>
        <w:t>3</w:t>
      </w:r>
      <w:r w:rsidRPr="00643ECB">
        <w:t xml:space="preserve"> is the fluid density,  </w:t>
      </w:r>
      <m:oMath>
        <m:r>
          <w:rPr>
            <w:rFonts w:ascii="Cambria Math" w:eastAsiaTheme="minorEastAsia" w:hAnsi="Cambria Math" w:cs="Arial"/>
          </w:rPr>
          <m:t>μ=1.825×</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-5</m:t>
            </m:r>
          </m:sup>
        </m:sSup>
      </m:oMath>
      <w:r w:rsidRPr="00272723">
        <w:rPr>
          <w:rFonts w:eastAsiaTheme="minorEastAsia" w:cs="Arial"/>
        </w:rPr>
        <w:t xml:space="preserve"> </w:t>
      </w:r>
      <w:r w:rsidRPr="00643ECB">
        <w:t>kg/ (</w:t>
      </w:r>
      <w:proofErr w:type="spellStart"/>
      <w:r w:rsidRPr="00643ECB">
        <w:t>m.s</w:t>
      </w:r>
      <w:proofErr w:type="spellEnd"/>
      <w:r w:rsidRPr="00643ECB">
        <w:t xml:space="preserve">) is the dynamic viscosity of the fluid, </w:t>
      </w:r>
      <m:oMath>
        <m:r>
          <w:rPr>
            <w:rFonts w:ascii="Cambria Math" w:eastAsiaTheme="minorEastAsia" w:hAnsi="Cambria Math" w:cs="Arial"/>
          </w:rPr>
          <m:t>p</m:t>
        </m:r>
      </m:oMath>
      <w:r w:rsidRPr="00643ECB">
        <w:t xml:space="preserve"> is pressure and </w:t>
      </w:r>
      <m:oMath>
        <m:r>
          <w:rPr>
            <w:rFonts w:ascii="Cambria Math" w:eastAsiaTheme="minorEastAsia" w:hAnsi="Cambria Math" w:cs="Arial"/>
          </w:rPr>
          <m:t>t</m:t>
        </m:r>
      </m:oMath>
      <w:r w:rsidRPr="00643ECB">
        <w:t xml:space="preserve"> is time. To solve the Navier-Stokes equation, mesh independence analysis has been performed and all geometries were meshed in ICEM-CFD 21.0 with approximately twelve million tetrahedral elements and eight prism layers with total prism zone thickness of 0.2 mm. Prism mesh was generated near the boundary surface to ensure capturing of the rapid near wall changes in air velocity and particle deposition profile. Inhalation rates representative of resting and fast breathing were considered. Mesh quality was checked by considering the quality criteria of greater than 0.1 to ensure that the mesh had no distorted elements </w:t>
      </w:r>
      <w:r w:rsidR="00152131">
        <w:fldChar w:fldCharType="begin">
          <w:fldData xml:space="preserve">PEVuZE5vdGU+PENpdGU+PEF1dGhvcj5GcmFuay1JdG88L0F1dGhvcj48WWVhcj4yMDE2PC9ZZWFy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</w:fldData>
        </w:fldChar>
      </w:r>
      <w:r w:rsidR="00152131">
        <w:instrText xml:space="preserve"> ADDIN EN.CITE </w:instrText>
      </w:r>
      <w:r w:rsidR="00152131">
        <w:fldChar w:fldCharType="begin">
          <w:fldData xml:space="preserve">PEVuZE5vdGU+PENpdGU+PEF1dGhvcj5GcmFuay1JdG88L0F1dGhvcj48WWVhcj4yMDE2PC9ZZWFy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</w:fldData>
        </w:fldChar>
      </w:r>
      <w:r w:rsidR="00152131">
        <w:instrText xml:space="preserve"> ADDIN EN.CITE.DATA </w:instrText>
      </w:r>
      <w:r w:rsidR="00152131">
        <w:fldChar w:fldCharType="end"/>
      </w:r>
      <w:r w:rsidR="00152131">
        <w:fldChar w:fldCharType="separate"/>
      </w:r>
      <w:r w:rsidR="00152131">
        <w:rPr>
          <w:noProof/>
        </w:rPr>
        <w:t>[22]</w:t>
      </w:r>
      <w:r w:rsidR="00152131">
        <w:fldChar w:fldCharType="end"/>
      </w:r>
      <w:r w:rsidR="00152131">
        <w:t>.</w:t>
      </w:r>
    </w:p>
    <w:p w14:paraId="5A1DA824" w14:textId="717D36E6" w:rsidR="00DF5804" w:rsidRPr="00643ECB" w:rsidRDefault="00DF5804" w:rsidP="005E6AAB">
      <w:pPr>
        <w:snapToGrid w:val="0"/>
        <w:spacing w:line="240" w:lineRule="auto"/>
        <w:ind w:left="2606" w:firstLine="432"/>
      </w:pPr>
      <w:r w:rsidRPr="00643ECB">
        <w:t xml:space="preserve">Experimental evidence suggests that airflow in the extrathoracic airway is laminar at resting breathing rates </w:t>
      </w:r>
      <w:r w:rsidR="00152131">
        <w:fldChar w:fldCharType="begin">
          <w:fldData xml:space="preserve">PEVuZE5vdGU+PENpdGU+PEF1dGhvcj5MaTwvQXV0aG9yPjxZZWFyPjIwMTc8L1llYXI+PFJlY051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==
</w:fldData>
        </w:fldChar>
      </w:r>
      <w:r w:rsidR="00152131">
        <w:instrText xml:space="preserve"> ADDIN EN.CITE </w:instrText>
      </w:r>
      <w:r w:rsidR="00152131">
        <w:fldChar w:fldCharType="begin">
          <w:fldData xml:space="preserve">PEVuZE5vdGU+PENpdGU+PEF1dGhvcj5MaTwvQXV0aG9yPjxZZWFyPjIwMTc8L1llYXI+PFJlY051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==
</w:fldData>
        </w:fldChar>
      </w:r>
      <w:r w:rsidR="00152131">
        <w:instrText xml:space="preserve"> ADDIN EN.CITE.DATA </w:instrText>
      </w:r>
      <w:r w:rsidR="00152131">
        <w:fldChar w:fldCharType="end"/>
      </w:r>
      <w:r w:rsidR="00152131">
        <w:fldChar w:fldCharType="separate"/>
      </w:r>
      <w:r w:rsidR="00152131">
        <w:rPr>
          <w:noProof/>
        </w:rPr>
        <w:t>[23, 24]</w:t>
      </w:r>
      <w:r w:rsidR="00152131">
        <w:fldChar w:fldCharType="end"/>
      </w:r>
      <w:r w:rsidRPr="00643ECB">
        <w:t xml:space="preserve">. Thus, for slow-breathing condition (18 L/min), equation (1) was solved in the steady-state laminar flow regime by employing Fluent 2021 R2 (ANSYS, </w:t>
      </w:r>
      <w:r w:rsidRPr="00643ECB">
        <w:lastRenderedPageBreak/>
        <w:t>Inc., Canonsburg, PA) and choosing SIMPLEC algorithm with pressure-velocity coupling as the solver and second-order upwind discretization method. Steady-state flow simulations were obtained by imposing boundary conditions on the inlet mass flowrate of the air and pressure outlet boundary conditions applied at the outlet boundary. To ensure numerically accurate flow simulation results, the Shear-Stress Transport κ-omega turbulent model (SST κ-ω) was employed to simulate the inspiratory and expiratory airflow for fast-breathing condition (45 L/min). The turbulence length scale was considered 0.001 m, and turbulent intensity was assumed to be 5% at the inlet and outlet</w:t>
      </w:r>
      <w:r w:rsidR="00A72F82">
        <w:t xml:space="preserve"> </w:t>
      </w:r>
      <w:r w:rsidR="00913E8E">
        <w:fldChar w:fldCharType="begin"/>
      </w:r>
      <w:r w:rsidR="00152131">
        <w:instrText xml:space="preserve"> ADDIN EN.CITE &lt;EndNote&gt;&lt;Cite&gt;&lt;Author&gt;Frank-Ito&lt;/Author&gt;&lt;Year&gt;2021&lt;/Year&gt;&lt;RecNum&gt;4293&lt;/RecNum&gt;&lt;DisplayText&gt;[25, 26]&lt;/DisplayText&gt;&lt;record&gt;&lt;rec-number&gt;4293&lt;/rec-number&gt;&lt;foreign-keys&gt;&lt;key app="EN" db-id="t959wazwe9fvvxex9wqvavdkvavff9pe0red" timestamp="1667512685"&gt;4293&lt;/key&gt;&lt;/foreign-keys&gt;&lt;ref-type name="Journal Article"&gt;17&lt;/ref-type&gt;&lt;contributors&gt;&lt;authors&gt;&lt;author&gt;Frank-Ito, Dennis Onyeka&lt;/author&gt;&lt;author&gt;Cohen, Seth Morris&lt;/author&gt;&lt;/authors&gt;&lt;/contributors&gt;&lt;titles&gt;&lt;title&gt;Orally inhaled drug particle transport in computerized models of laryngotracheal stenosis&lt;/title&gt;&lt;secondary-title&gt;Otolaryngology–Head and Neck Surgery&lt;/secondary-title&gt;&lt;/titles&gt;&lt;periodical&gt;&lt;full-title&gt;Otolaryngology–Head and Neck Surgery&lt;/full-title&gt;&lt;/periodical&gt;&lt;pages&gt;829-840&lt;/pages&gt;&lt;volume&gt;164&lt;/volume&gt;&lt;number&gt;4&lt;/number&gt;&lt;dates&gt;&lt;year&gt;2021&lt;/year&gt;&lt;/dates&gt;&lt;isbn&gt;0194-5998&lt;/isbn&gt;&lt;urls&gt;&lt;/urls&gt;&lt;/record&gt;&lt;/Cite&gt;&lt;Cite&gt;&lt;Author&gt;Gosman&lt;/Author&gt;&lt;Year&gt;2022&lt;/Year&gt;&lt;RecNum&gt;4292&lt;/RecNum&gt;&lt;record&gt;&lt;rec-number&gt;4292&lt;/rec-number&gt;&lt;foreign-keys&gt;&lt;key app="EN" db-id="t959wazwe9fvvxex9wqvavdkvavff9pe0red" timestamp="1667512653"&gt;4292&lt;/key&gt;&lt;/foreign-keys&gt;&lt;ref-type name="Journal Article"&gt;17&lt;/ref-type&gt;&lt;contributors&gt;&lt;authors&gt;&lt;author&gt;Gosman, Raluca E&lt;/author&gt;&lt;author&gt;Sicard, Ryan M&lt;/author&gt;&lt;author&gt;Cohen, Seth M&lt;/author&gt;&lt;author&gt;F</w:instrText>
      </w:r>
      <w:r w:rsidR="00152131">
        <w:rPr>
          <w:rFonts w:hint="eastAsia"/>
        </w:rPr>
        <w:instrText>rank</w:instrText>
      </w:r>
      <w:r w:rsidR="00152131">
        <w:rPr>
          <w:rFonts w:hint="eastAsia"/>
        </w:rPr>
        <w:instrText>‐</w:instrText>
      </w:r>
      <w:r w:rsidR="00152131">
        <w:rPr>
          <w:rFonts w:hint="eastAsia"/>
        </w:rPr>
        <w:instrText>Ito, Dennis O&lt;/author&gt;&lt;/authors&gt;&lt;/contributors&gt;&lt;titles&gt;&lt;title&gt;Comparison of Inhaled Drug Delivery in Patients With One</w:instrText>
      </w:r>
      <w:r w:rsidR="00152131">
        <w:rPr>
          <w:rFonts w:hint="eastAsia"/>
        </w:rPr>
        <w:instrText>‐</w:instrText>
      </w:r>
      <w:r w:rsidR="00152131">
        <w:rPr>
          <w:rFonts w:hint="eastAsia"/>
        </w:rPr>
        <w:instrText>and Two</w:instrText>
      </w:r>
      <w:r w:rsidR="00152131">
        <w:rPr>
          <w:rFonts w:hint="eastAsia"/>
        </w:rPr>
        <w:instrText>‐</w:instrText>
      </w:r>
      <w:r w:rsidR="00152131">
        <w:rPr>
          <w:rFonts w:hint="eastAsia"/>
        </w:rPr>
        <w:instrText>level Laryngotracheal Stenosis&lt;/title&gt;&lt;secondary-title&gt;The Laryngoscope&lt;/secondary-title&gt;&lt;/titles&gt;&lt;periodical&gt;&lt;full-title&gt;T</w:instrText>
      </w:r>
      <w:r w:rsidR="00152131">
        <w:instrText>he laryngoscope&lt;/full-title&gt;&lt;/periodical&gt;&lt;dates&gt;&lt;year&gt;2022&lt;/year&gt;&lt;/dates&gt;&lt;isbn&gt;0023-852X&lt;/isbn&gt;&lt;urls&gt;&lt;/urls&gt;&lt;/record&gt;&lt;/Cite&gt;&lt;/EndNote&gt;</w:instrText>
      </w:r>
      <w:r w:rsidR="00913E8E">
        <w:fldChar w:fldCharType="separate"/>
      </w:r>
      <w:r w:rsidR="00152131">
        <w:rPr>
          <w:noProof/>
        </w:rPr>
        <w:t>[25, 26]</w:t>
      </w:r>
      <w:r w:rsidR="00913E8E">
        <w:fldChar w:fldCharType="end"/>
      </w:r>
      <w:r w:rsidR="00913E8E">
        <w:t>.</w:t>
      </w:r>
    </w:p>
    <w:p w14:paraId="3EC85694" w14:textId="00C1D324" w:rsidR="00DF5804" w:rsidRDefault="00DF5804" w:rsidP="005E6AAB">
      <w:pPr>
        <w:snapToGrid w:val="0"/>
        <w:spacing w:line="240" w:lineRule="auto"/>
        <w:ind w:left="2606" w:firstLine="432"/>
      </w:pPr>
      <w:r w:rsidRPr="00643ECB">
        <w:t xml:space="preserve">The following boundary conditions for the flow were applied: (1) zero velocity at the walls (no-slip boundary condition), (2) inlet mass flow at the mouthpiece’s inlet to set airflow of 18 and 45 L/min, and (3) zero pressure at the outlet. </w:t>
      </w:r>
    </w:p>
    <w:p w14:paraId="26AE3C04" w14:textId="34EB88C7" w:rsidR="00DF5804" w:rsidRPr="00AD56BE" w:rsidRDefault="003528FA" w:rsidP="005E6AAB">
      <w:pPr>
        <w:snapToGrid w:val="0"/>
        <w:spacing w:before="240" w:after="60" w:line="240" w:lineRule="auto"/>
        <w:ind w:left="2606"/>
        <w:rPr>
          <w:rFonts w:eastAsia="Times New Roman"/>
          <w:i/>
          <w:iCs/>
          <w:color w:val="auto"/>
          <w:lang w:eastAsia="en-US"/>
        </w:rPr>
      </w:pPr>
      <w:r w:rsidRPr="00AD56BE">
        <w:rPr>
          <w:rFonts w:eastAsia="Times New Roman"/>
          <w:i/>
          <w:iCs/>
          <w:color w:val="auto"/>
          <w:lang w:eastAsia="en-US"/>
        </w:rPr>
        <w:t>2.</w:t>
      </w:r>
      <w:r w:rsidR="00DF5804" w:rsidRPr="00AD56BE">
        <w:rPr>
          <w:rFonts w:eastAsia="Times New Roman"/>
          <w:i/>
          <w:iCs/>
          <w:color w:val="auto"/>
          <w:lang w:eastAsia="en-US"/>
        </w:rPr>
        <w:t>3.2 Particle transport simulations</w:t>
      </w:r>
    </w:p>
    <w:p w14:paraId="05412D8A" w14:textId="0DE748F2" w:rsidR="00DF5804" w:rsidRPr="00643ECB" w:rsidRDefault="00DF5804" w:rsidP="005E6AAB">
      <w:pPr>
        <w:snapToGrid w:val="0"/>
        <w:spacing w:line="240" w:lineRule="auto"/>
        <w:ind w:left="2606" w:firstLine="432"/>
      </w:pPr>
      <w:r w:rsidRPr="00643ECB">
        <w:t>Forces affecting particles for the size range used in this study included sphere drag force and gravity (consistent with experimental orientation), allowing modeling of deposition mechanisms of inertial impaction and sedimentation. The equation of motion governing the trajectory of a particle is</w:t>
      </w:r>
    </w:p>
    <w:p w14:paraId="307CB092" w14:textId="77777777" w:rsidR="00DF5804" w:rsidRPr="00272723" w:rsidRDefault="00000000" w:rsidP="006D64DC">
      <w:pPr>
        <w:snapToGrid w:val="0"/>
        <w:spacing w:before="60" w:after="60" w:line="240" w:lineRule="auto"/>
        <w:ind w:left="2606"/>
        <w:jc w:val="center"/>
        <w:rPr>
          <w:rFonts w:eastAsiaTheme="minorEastAsia" w:cs="Arial"/>
          <w:b/>
        </w:rPr>
      </w:pP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p</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p</m:t>
                </m:r>
              </m:sub>
            </m:sSub>
          </m:e>
        </m:d>
        <m:r>
          <w:rPr>
            <w:rFonts w:ascii="Cambria Math" w:hAnsi="Cambria Math"/>
          </w:rPr>
          <m:t>+</m:t>
        </m:r>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ρ</m:t>
                </m:r>
              </m:e>
              <m:sub>
                <m:r>
                  <w:rPr>
                    <w:rFonts w:ascii="Cambria Math" w:hAnsi="Cambria Math"/>
                  </w:rPr>
                  <m:t>p-</m:t>
                </m:r>
              </m:sub>
            </m:sSub>
            <m:r>
              <w:rPr>
                <w:rFonts w:ascii="Cambria Math" w:hAnsi="Cambria Math"/>
              </w:rPr>
              <m:t>ρ)</m:t>
            </m:r>
          </m:num>
          <m:den>
            <m:sSub>
              <m:sSubPr>
                <m:ctrlPr>
                  <w:rPr>
                    <w:rFonts w:ascii="Cambria Math" w:hAnsi="Cambria Math"/>
                    <w:i/>
                  </w:rPr>
                </m:ctrlPr>
              </m:sSubPr>
              <m:e>
                <m:r>
                  <w:rPr>
                    <w:rFonts w:ascii="Cambria Math" w:hAnsi="Cambria Math"/>
                  </w:rPr>
                  <m:t>ρ</m:t>
                </m:r>
              </m:e>
              <m:sub>
                <m:r>
                  <w:rPr>
                    <w:rFonts w:ascii="Cambria Math" w:hAnsi="Cambria Math"/>
                  </w:rPr>
                  <m:t>p</m:t>
                </m:r>
              </m:sub>
            </m:sSub>
          </m:den>
        </m:f>
      </m:oMath>
      <w:r w:rsidR="00DF5804" w:rsidRPr="00643ECB">
        <w:t xml:space="preserve">        (2)</w:t>
      </w:r>
    </w:p>
    <w:p w14:paraId="3A8E95AD" w14:textId="77777777" w:rsidR="00DF5804" w:rsidRPr="00643ECB" w:rsidRDefault="00DF5804" w:rsidP="00913E8E">
      <w:pPr>
        <w:snapToGrid w:val="0"/>
        <w:spacing w:line="240" w:lineRule="auto"/>
        <w:ind w:left="2610"/>
      </w:pPr>
      <w:r w:rsidRPr="00643ECB">
        <w:t xml:space="preserve">where </w:t>
      </w: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Pr="00643ECB">
        <w:t xml:space="preserve"> is the particle velocity, </w:t>
      </w:r>
      <m:oMath>
        <m:sSub>
          <m:sSubPr>
            <m:ctrlPr>
              <w:rPr>
                <w:rFonts w:ascii="Cambria Math" w:hAnsi="Cambria Math"/>
                <w:i/>
              </w:rPr>
            </m:ctrlPr>
          </m:sSubPr>
          <m:e>
            <m:r>
              <w:rPr>
                <w:rFonts w:ascii="Cambria Math" w:hAnsi="Cambria Math"/>
              </w:rPr>
              <m:t>ρ</m:t>
            </m:r>
          </m:e>
          <m:sub>
            <m:r>
              <w:rPr>
                <w:rFonts w:ascii="Cambria Math" w:hAnsi="Cambria Math"/>
              </w:rPr>
              <m:t>p</m:t>
            </m:r>
          </m:sub>
        </m:sSub>
      </m:oMath>
      <w:r w:rsidRPr="00643ECB">
        <w:t xml:space="preserve"> is the density of the particle, </w:t>
      </w:r>
      <m:oMath>
        <m:sSub>
          <m:sSubPr>
            <m:ctrlPr>
              <w:rPr>
                <w:rFonts w:ascii="Cambria Math" w:hAnsi="Cambria Math"/>
                <w:i/>
              </w:rPr>
            </m:ctrlPr>
          </m:sSubPr>
          <m:e>
            <m:r>
              <w:rPr>
                <w:rFonts w:ascii="Cambria Math" w:hAnsi="Cambria Math"/>
              </w:rPr>
              <m:t>F</m:t>
            </m:r>
          </m:e>
          <m:sub>
            <m:r>
              <w:rPr>
                <w:rFonts w:ascii="Cambria Math" w:hAnsi="Cambria Math"/>
              </w:rPr>
              <m:t>D</m:t>
            </m:r>
          </m:sub>
        </m:sSub>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p</m:t>
                </m:r>
              </m:sub>
            </m:sSub>
          </m:e>
        </m:d>
      </m:oMath>
      <w:r w:rsidRPr="00643ECB">
        <w:t xml:space="preserve"> is the drag force per unit particle mass and </w:t>
      </w:r>
    </w:p>
    <w:p w14:paraId="0B10D003" w14:textId="12F73E3B" w:rsidR="00DF5804" w:rsidRPr="00643ECB" w:rsidRDefault="00DF5804" w:rsidP="006D64DC">
      <w:pPr>
        <w:snapToGrid w:val="0"/>
        <w:spacing w:before="60" w:after="60" w:line="240" w:lineRule="auto"/>
        <w:ind w:left="2606"/>
      </w:pPr>
      <w:r w:rsidRPr="00643ECB">
        <w:t xml:space="preserve">                             </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Pr="00643ECB">
        <w:t>=</w:t>
      </w:r>
      <m:oMath>
        <m:r>
          <w:rPr>
            <w:rFonts w:ascii="Cambria Math" w:hAnsi="Cambria Math"/>
          </w:rPr>
          <m:t xml:space="preserve"> </m:t>
        </m:r>
        <m:f>
          <m:fPr>
            <m:ctrlPr>
              <w:rPr>
                <w:rFonts w:ascii="Cambria Math" w:hAnsi="Cambria Math"/>
                <w:i/>
              </w:rPr>
            </m:ctrlPr>
          </m:fPr>
          <m:num>
            <m:r>
              <w:rPr>
                <w:rFonts w:ascii="Cambria Math" w:hAnsi="Cambria Math"/>
              </w:rPr>
              <m:t>18μ</m:t>
            </m:r>
          </m:num>
          <m:den>
            <m:sSub>
              <m:sSubPr>
                <m:ctrlPr>
                  <w:rPr>
                    <w:rFonts w:ascii="Cambria Math" w:hAnsi="Cambria Math"/>
                    <w:i/>
                  </w:rPr>
                </m:ctrlPr>
              </m:sSubPr>
              <m:e>
                <m:r>
                  <w:rPr>
                    <w:rFonts w:ascii="Cambria Math" w:hAnsi="Cambria Math"/>
                  </w:rPr>
                  <m:t>ρ</m:t>
                </m:r>
              </m:e>
              <m:sub>
                <m:r>
                  <w:rPr>
                    <w:rFonts w:ascii="Cambria Math" w:hAnsi="Cambria Math"/>
                  </w:rPr>
                  <m:t>p</m:t>
                </m:r>
              </m:sub>
            </m:sSub>
            <m:sSubSup>
              <m:sSubSupPr>
                <m:ctrlPr>
                  <w:rPr>
                    <w:rFonts w:ascii="Cambria Math" w:hAnsi="Cambria Math"/>
                    <w:i/>
                  </w:rPr>
                </m:ctrlPr>
              </m:sSubSupPr>
              <m:e>
                <m:r>
                  <w:rPr>
                    <w:rFonts w:ascii="Cambria Math" w:hAnsi="Cambria Math"/>
                  </w:rPr>
                  <m:t>d</m:t>
                </m:r>
              </m:e>
              <m:sub>
                <m:r>
                  <w:rPr>
                    <w:rFonts w:ascii="Cambria Math" w:hAnsi="Cambria Math"/>
                  </w:rPr>
                  <m:t>p</m:t>
                </m:r>
              </m:sub>
              <m:sup>
                <m:r>
                  <w:rPr>
                    <w:rFonts w:ascii="Cambria Math" w:hAnsi="Cambria Math"/>
                  </w:rPr>
                  <m:t>2</m:t>
                </m:r>
              </m:sup>
            </m:sSubSup>
          </m:den>
        </m:f>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Re</m:t>
            </m:r>
          </m:num>
          <m:den>
            <m:r>
              <w:rPr>
                <w:rFonts w:ascii="Cambria Math" w:hAnsi="Cambria Math"/>
              </w:rPr>
              <m:t>24</m:t>
            </m:r>
          </m:den>
        </m:f>
      </m:oMath>
      <w:r w:rsidRPr="00643ECB">
        <w:t xml:space="preserve">              (3)</w:t>
      </w:r>
    </w:p>
    <w:p w14:paraId="1F08C57B" w14:textId="326DF061" w:rsidR="00DF5804" w:rsidRPr="00643ECB" w:rsidRDefault="00DF5804" w:rsidP="00913E8E">
      <w:pPr>
        <w:snapToGrid w:val="0"/>
        <w:spacing w:line="240" w:lineRule="auto"/>
        <w:ind w:left="2610"/>
      </w:pPr>
      <w:r w:rsidRPr="00643ECB">
        <w:t xml:space="preserve">where </w:t>
      </w:r>
      <m:oMath>
        <m:sSub>
          <m:sSubPr>
            <m:ctrlPr>
              <w:rPr>
                <w:rFonts w:ascii="Cambria Math" w:hAnsi="Cambria Math"/>
                <w:i/>
              </w:rPr>
            </m:ctrlPr>
          </m:sSubPr>
          <m:e>
            <m:r>
              <w:rPr>
                <w:rFonts w:ascii="Cambria Math" w:hAnsi="Cambria Math"/>
              </w:rPr>
              <m:t>d</m:t>
            </m:r>
          </m:e>
          <m:sub>
            <m:r>
              <w:rPr>
                <w:rFonts w:ascii="Cambria Math" w:hAnsi="Cambria Math"/>
              </w:rPr>
              <m:t>p</m:t>
            </m:r>
          </m:sub>
        </m:sSub>
      </m:oMath>
      <w:r w:rsidRPr="00643ECB">
        <w:t xml:space="preserve"> is the particle diameter, Re, the Reynolds number and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Pr="00643ECB">
        <w:t xml:space="preserve"> is the drag coefficient. </w:t>
      </w:r>
    </w:p>
    <w:p w14:paraId="2E8CB09D" w14:textId="52FFB943" w:rsidR="00DF5804" w:rsidRPr="00643ECB" w:rsidRDefault="00832849" w:rsidP="005E6AAB">
      <w:pPr>
        <w:snapToGrid w:val="0"/>
        <w:spacing w:line="240" w:lineRule="auto"/>
        <w:ind w:left="2606" w:firstLine="432"/>
      </w:pPr>
      <w:proofErr w:type="spellStart"/>
      <w:r w:rsidRPr="00643ECB">
        <w:t>Lagrangian</w:t>
      </w:r>
      <w:proofErr w:type="spellEnd"/>
      <w:r w:rsidRPr="00643ECB">
        <w:t xml:space="preserve">-based Discrete Phase Model (DPM) was used to predict particle deposition in the eleven anatomically realistic models. </w:t>
      </w:r>
      <w:r w:rsidR="00DF5804" w:rsidRPr="00643ECB">
        <w:t>Deposition of particles with mass median aerodynamic diameters (MMAD) of 1-30 µm were investigated</w:t>
      </w:r>
      <w:r w:rsidRPr="00643ECB">
        <w:t xml:space="preserve"> during resting and fast-breathing conditions. Particles were considered inert particles with spherical shape and density of 1000 kg/m³ so that the particle diameter corresponds to the aerodynamic diameter</w:t>
      </w:r>
      <w:r w:rsidR="00DF5804" w:rsidRPr="00643ECB">
        <w:t xml:space="preserve">. Particles were released from </w:t>
      </w:r>
      <w:r w:rsidRPr="00643ECB">
        <w:t xml:space="preserve">the </w:t>
      </w:r>
      <w:r w:rsidR="00DF5804" w:rsidRPr="00643ECB">
        <w:t xml:space="preserve">inlet planar surface of the tube. </w:t>
      </w:r>
      <w:r w:rsidRPr="00643ECB">
        <w:t xml:space="preserve">As the tube and mouthpiece were not in the region of interest, the boundary condition “reflect” was applied for running DPM simulation. Boundary condition “trap” was considered for mouth cavity, oropharyngeal, laryngeal, and tracheal region. </w:t>
      </w:r>
      <w:r w:rsidR="00DF5804" w:rsidRPr="00643ECB">
        <w:t>The trajectories of 10,000 particles were simulated for each particle size and each inhalation flowrate</w:t>
      </w:r>
      <w:r w:rsidR="002E7B25" w:rsidRPr="00643ECB">
        <w:t>, allowing for particle number-independent predictions. Increasing to 100,000 particles changed predicted deposition by less th</w:t>
      </w:r>
      <w:r w:rsidR="001A5A1A">
        <w:t>an 0.</w:t>
      </w:r>
      <w:r w:rsidR="00EF69AF">
        <w:t>38</w:t>
      </w:r>
      <w:r w:rsidR="001A5A1A">
        <w:t xml:space="preserve">%. </w:t>
      </w:r>
    </w:p>
    <w:p w14:paraId="2D8B77A0" w14:textId="17572FAA" w:rsidR="00DF5804" w:rsidRDefault="00DF5804" w:rsidP="005E6AAB">
      <w:pPr>
        <w:snapToGrid w:val="0"/>
        <w:spacing w:line="240" w:lineRule="auto"/>
        <w:ind w:left="2606" w:firstLine="432"/>
      </w:pPr>
      <w:r w:rsidRPr="00643ECB">
        <w:t>The percentages of inhaled particles depositing in each anatomical region</w:t>
      </w:r>
      <w:r w:rsidR="00071B97" w:rsidRPr="00643ECB">
        <w:t xml:space="preserve"> (</w:t>
      </w:r>
      <w:r w:rsidR="00071B97" w:rsidRPr="005E6AAB">
        <w:rPr>
          <w:b/>
          <w:bCs/>
        </w:rPr>
        <w:t>Figure 1</w:t>
      </w:r>
      <w:r w:rsidR="00071B97" w:rsidRPr="00643ECB">
        <w:t>)</w:t>
      </w:r>
      <w:r w:rsidRPr="00643ECB">
        <w:t xml:space="preserve"> </w:t>
      </w:r>
      <w:r w:rsidR="003B0029" w:rsidRPr="00643ECB">
        <w:t>was</w:t>
      </w:r>
      <w:r w:rsidRPr="00643ECB">
        <w:t xml:space="preserve"> quantified. For instance, particle deposition in the laryngeal region was defined as 100*(N</w:t>
      </w:r>
      <w:r w:rsidRPr="00643ECB">
        <w:rPr>
          <w:vertAlign w:val="subscript"/>
        </w:rPr>
        <w:t>L</w:t>
      </w:r>
      <w:r w:rsidRPr="00643ECB">
        <w:t>/N</w:t>
      </w:r>
      <w:r w:rsidRPr="00643ECB">
        <w:rPr>
          <w:vertAlign w:val="subscript"/>
        </w:rPr>
        <w:t>I</w:t>
      </w:r>
      <w:r w:rsidRPr="00643ECB">
        <w:t>), where N</w:t>
      </w:r>
      <w:r w:rsidRPr="00643ECB">
        <w:rPr>
          <w:vertAlign w:val="subscript"/>
        </w:rPr>
        <w:t>I</w:t>
      </w:r>
      <w:r w:rsidRPr="00643ECB">
        <w:t xml:space="preserve"> is the total number of particles inhaled and N</w:t>
      </w:r>
      <w:r w:rsidRPr="00643ECB">
        <w:rPr>
          <w:vertAlign w:val="subscript"/>
        </w:rPr>
        <w:t>L</w:t>
      </w:r>
      <w:r w:rsidRPr="00643ECB">
        <w:t xml:space="preserve"> is the number of particles deposited on the surface region mapped as laryngeal region on the airway model. Similarly, the total deposition efficiency was defined as 100*(N</w:t>
      </w:r>
      <w:r w:rsidRPr="00643ECB">
        <w:rPr>
          <w:vertAlign w:val="subscript"/>
        </w:rPr>
        <w:t>T</w:t>
      </w:r>
      <w:r w:rsidRPr="00643ECB">
        <w:t>/N</w:t>
      </w:r>
      <w:r w:rsidRPr="00643ECB">
        <w:rPr>
          <w:vertAlign w:val="subscript"/>
        </w:rPr>
        <w:t>I</w:t>
      </w:r>
      <w:r w:rsidRPr="00643ECB">
        <w:t>), where N</w:t>
      </w:r>
      <w:r w:rsidRPr="00643ECB">
        <w:rPr>
          <w:vertAlign w:val="subscript"/>
        </w:rPr>
        <w:t>T</w:t>
      </w:r>
      <w:r w:rsidRPr="00643ECB">
        <w:t xml:space="preserve"> is the total number of particles deposited in all airway regions combined. </w:t>
      </w:r>
    </w:p>
    <w:p w14:paraId="58794583" w14:textId="77777777" w:rsidR="00B64772" w:rsidRPr="00272723" w:rsidRDefault="00B64772" w:rsidP="005E6AAB">
      <w:pPr>
        <w:pStyle w:val="ListParagraph"/>
        <w:numPr>
          <w:ilvl w:val="0"/>
          <w:numId w:val="24"/>
        </w:numPr>
        <w:snapToGrid w:val="0"/>
        <w:spacing w:before="240" w:after="60"/>
        <w:ind w:left="2606" w:firstLine="0"/>
        <w:contextualSpacing w:val="0"/>
        <w:jc w:val="both"/>
        <w:rPr>
          <w:rFonts w:ascii="Palatino Linotype" w:hAnsi="Palatino Linotype"/>
          <w:i/>
          <w:iCs/>
          <w:sz w:val="20"/>
          <w:szCs w:val="20"/>
        </w:rPr>
      </w:pPr>
      <w:r w:rsidRPr="00272723">
        <w:rPr>
          <w:rFonts w:ascii="Palatino Linotype" w:hAnsi="Palatino Linotype"/>
          <w:i/>
          <w:iCs/>
          <w:sz w:val="20"/>
          <w:szCs w:val="20"/>
        </w:rPr>
        <w:t>Comparison of subject-specific in silico predictions with experimental results</w:t>
      </w:r>
    </w:p>
    <w:p w14:paraId="6032346D" w14:textId="2D7BEF56" w:rsidR="00913E8E" w:rsidRDefault="00B64772" w:rsidP="005D0409">
      <w:pPr>
        <w:snapToGrid w:val="0"/>
        <w:spacing w:line="240" w:lineRule="auto"/>
        <w:ind w:left="2606" w:firstLine="432"/>
      </w:pPr>
      <w:r>
        <w:t xml:space="preserve">Whole-lung deposition predictions were obtained for breathing parameters and functional residual capacity (FRC) that matched on a subject-by-subject basis those measured in 7 healthy subjects during controlled breathing </w:t>
      </w:r>
      <w:r w:rsidR="004111EA">
        <w:t xml:space="preserve">of aerosols </w:t>
      </w:r>
      <w:r w:rsidR="00913E8E">
        <w:fldChar w:fldCharType="begin"/>
      </w:r>
      <w:r w:rsidR="00152131">
        <w:instrText xml:space="preserve"> ADDIN EN.CITE &lt;EndNote&gt;&lt;Cite&gt;&lt;Author&gt;Darquenne&lt;/Author&gt;&lt;Year&gt;2016&lt;/Year&gt;&lt;RecNum&gt;3819&lt;/RecNum&gt;&lt;DisplayText&gt;[27]&lt;/DisplayText&gt;&lt;record&gt;&lt;rec-number&gt;3819&lt;/rec-number&gt;&lt;foreign-keys&gt;&lt;key app="EN" db-id="t959wazwe9fvvxex9wqvavdkvavff9pe0red" timestamp="1554486365"&gt;3819&lt;/key&gt;&lt;/foreign-keys&gt;&lt;ref-type name="Journal Article"&gt;17&lt;/ref-type&gt;&lt;contributors&gt;&lt;authors&gt;&lt;author&gt;Darquenne, C.&lt;/author&gt;&lt;author&gt;Lamm, W. J.&lt;/author&gt;&lt;author&gt;Fine, J. M.&lt;/author&gt;&lt;author&gt;Corley, R.A.&lt;/author&gt;&lt;author&gt;Glenny, R. W.&lt;/author&gt;&lt;/authors&gt;&lt;/contributors&gt;&lt;titles&gt;&lt;title&gt;Total and regional deposition of inhaled aerosols in supine healthy subjects and subjects with mild-to-moderate COPD&lt;/title&gt;&lt;secondary-title&gt;Journal of Aerosol Science&lt;/secondary-title&gt;&lt;/titles&gt;&lt;periodical&gt;&lt;full-title&gt;Journal of Aerosol Science&lt;/full-title&gt;&lt;/periodical&gt;&lt;pages&gt;27-39&lt;/pages&gt;&lt;volume&gt;99&lt;/volume&gt;&lt;dates&gt;&lt;year&gt;2016&lt;/year&gt;&lt;/dates&gt;&lt;urls&gt;&lt;/urls&gt;&lt;/record&gt;&lt;/Cite&gt;&lt;/EndNote&gt;</w:instrText>
      </w:r>
      <w:r w:rsidR="00913E8E">
        <w:fldChar w:fldCharType="separate"/>
      </w:r>
      <w:r w:rsidR="00152131">
        <w:rPr>
          <w:noProof/>
        </w:rPr>
        <w:t>[27]</w:t>
      </w:r>
      <w:r w:rsidR="00913E8E">
        <w:fldChar w:fldCharType="end"/>
      </w:r>
      <w:r w:rsidR="00913E8E">
        <w:t>.</w:t>
      </w:r>
      <w:r>
        <w:t xml:space="preserve"> </w:t>
      </w:r>
      <w:r w:rsidRPr="00643ECB">
        <w:t>In these experiments, subjects were asked to target a tidal volume of 1000 mL of particle-laden air (1 and 2.9 µm) at constant inhalation flow rates of 18 and 45 L/min</w:t>
      </w:r>
      <w:r>
        <w:t xml:space="preserve">. </w:t>
      </w:r>
      <w:r w:rsidR="004111EA">
        <w:t>Actual tidal volumes and flow rates are listed in</w:t>
      </w:r>
      <w:r w:rsidR="009C2029">
        <w:t xml:space="preserve"> </w:t>
      </w:r>
      <w:r w:rsidR="004111EA" w:rsidRPr="00913E8E">
        <w:rPr>
          <w:b/>
          <w:bCs/>
        </w:rPr>
        <w:t>Table 2</w:t>
      </w:r>
      <w:r w:rsidR="004111EA">
        <w:t xml:space="preserve"> along with each subject FRC.</w:t>
      </w:r>
    </w:p>
    <w:p w14:paraId="0B26BE65" w14:textId="50D523A5" w:rsidR="001A3400" w:rsidRPr="005E6AAB" w:rsidRDefault="00913E8E" w:rsidP="00913E8E">
      <w:pPr>
        <w:snapToGrid w:val="0"/>
        <w:spacing w:before="240" w:after="120" w:line="240" w:lineRule="auto"/>
        <w:ind w:left="2606"/>
        <w:rPr>
          <w:i/>
          <w:sz w:val="18"/>
          <w:szCs w:val="18"/>
        </w:rPr>
      </w:pPr>
      <w:r w:rsidRPr="005E6AAB">
        <w:rPr>
          <w:b/>
          <w:bCs/>
          <w:sz w:val="18"/>
          <w:szCs w:val="18"/>
        </w:rPr>
        <w:lastRenderedPageBreak/>
        <w:t>Table 2.</w:t>
      </w:r>
      <w:r w:rsidRPr="005E6AAB">
        <w:rPr>
          <w:sz w:val="18"/>
          <w:szCs w:val="18"/>
        </w:rPr>
        <w:t xml:space="preserve"> Patient-specific flowrates in healthy subjects.</w:t>
      </w:r>
    </w:p>
    <w:tbl>
      <w:tblPr>
        <w:tblStyle w:val="TableGrid"/>
        <w:tblW w:w="891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1260"/>
        <w:gridCol w:w="1440"/>
        <w:gridCol w:w="720"/>
        <w:gridCol w:w="720"/>
        <w:gridCol w:w="720"/>
        <w:gridCol w:w="720"/>
        <w:gridCol w:w="720"/>
        <w:gridCol w:w="720"/>
        <w:gridCol w:w="720"/>
      </w:tblGrid>
      <w:tr w:rsidR="004442D9" w:rsidRPr="00792835" w14:paraId="0ECE1B22" w14:textId="77777777" w:rsidTr="005E6AAB">
        <w:trPr>
          <w:trHeight w:val="432"/>
          <w:jc w:val="right"/>
        </w:trPr>
        <w:tc>
          <w:tcPr>
            <w:tcW w:w="1170" w:type="dxa"/>
            <w:tcBorders>
              <w:top w:val="single" w:sz="8" w:space="0" w:color="000000" w:themeColor="text1"/>
            </w:tcBorders>
            <w:vAlign w:val="center"/>
          </w:tcPr>
          <w:p w14:paraId="129856B9" w14:textId="77777777" w:rsidR="004442D9" w:rsidRPr="00792835" w:rsidRDefault="004442D9" w:rsidP="005E6AAB">
            <w:pPr>
              <w:autoSpaceDE w:val="0"/>
              <w:autoSpaceDN w:val="0"/>
              <w:adjustRightInd w:val="0"/>
              <w:snapToGrid w:val="0"/>
              <w:spacing w:line="240" w:lineRule="auto"/>
              <w:jc w:val="center"/>
            </w:pPr>
          </w:p>
        </w:tc>
        <w:tc>
          <w:tcPr>
            <w:tcW w:w="1260" w:type="dxa"/>
            <w:tcBorders>
              <w:top w:val="single" w:sz="8" w:space="0" w:color="000000" w:themeColor="text1"/>
            </w:tcBorders>
            <w:vAlign w:val="center"/>
          </w:tcPr>
          <w:p w14:paraId="7943B0C0" w14:textId="77777777" w:rsidR="004442D9" w:rsidRPr="00792835" w:rsidRDefault="004442D9" w:rsidP="005E6AAB">
            <w:pPr>
              <w:autoSpaceDE w:val="0"/>
              <w:autoSpaceDN w:val="0"/>
              <w:adjustRightInd w:val="0"/>
              <w:snapToGrid w:val="0"/>
              <w:spacing w:line="240" w:lineRule="auto"/>
              <w:jc w:val="center"/>
            </w:pPr>
          </w:p>
        </w:tc>
        <w:tc>
          <w:tcPr>
            <w:tcW w:w="1440" w:type="dxa"/>
            <w:tcBorders>
              <w:top w:val="single" w:sz="8" w:space="0" w:color="000000" w:themeColor="text1"/>
              <w:bottom w:val="single" w:sz="8" w:space="0" w:color="000000" w:themeColor="text1"/>
            </w:tcBorders>
            <w:vAlign w:val="center"/>
          </w:tcPr>
          <w:p w14:paraId="34E0A2C6" w14:textId="77777777" w:rsidR="004442D9" w:rsidRPr="00913E8E" w:rsidRDefault="004442D9" w:rsidP="005E6AAB">
            <w:pPr>
              <w:autoSpaceDE w:val="0"/>
              <w:autoSpaceDN w:val="0"/>
              <w:adjustRightInd w:val="0"/>
              <w:snapToGrid w:val="0"/>
              <w:spacing w:line="240" w:lineRule="auto"/>
              <w:jc w:val="center"/>
              <w:rPr>
                <w:b/>
                <w:bCs/>
              </w:rPr>
            </w:pPr>
            <w:r w:rsidRPr="00913E8E">
              <w:rPr>
                <w:b/>
                <w:bCs/>
              </w:rPr>
              <w:t>Subject</w:t>
            </w:r>
          </w:p>
        </w:tc>
        <w:tc>
          <w:tcPr>
            <w:tcW w:w="720" w:type="dxa"/>
            <w:tcBorders>
              <w:top w:val="single" w:sz="8" w:space="0" w:color="000000" w:themeColor="text1"/>
              <w:bottom w:val="single" w:sz="8" w:space="0" w:color="000000" w:themeColor="text1"/>
            </w:tcBorders>
            <w:vAlign w:val="center"/>
          </w:tcPr>
          <w:p w14:paraId="28D1447F" w14:textId="77777777" w:rsidR="004442D9" w:rsidRPr="00913E8E" w:rsidRDefault="004442D9" w:rsidP="005E6AAB">
            <w:pPr>
              <w:autoSpaceDE w:val="0"/>
              <w:autoSpaceDN w:val="0"/>
              <w:adjustRightInd w:val="0"/>
              <w:snapToGrid w:val="0"/>
              <w:spacing w:line="240" w:lineRule="auto"/>
              <w:jc w:val="center"/>
              <w:rPr>
                <w:b/>
                <w:bCs/>
              </w:rPr>
            </w:pPr>
            <w:r w:rsidRPr="00913E8E">
              <w:rPr>
                <w:b/>
                <w:bCs/>
              </w:rPr>
              <w:t>H1</w:t>
            </w:r>
          </w:p>
        </w:tc>
        <w:tc>
          <w:tcPr>
            <w:tcW w:w="720" w:type="dxa"/>
            <w:tcBorders>
              <w:top w:val="single" w:sz="8" w:space="0" w:color="000000" w:themeColor="text1"/>
              <w:bottom w:val="single" w:sz="8" w:space="0" w:color="000000" w:themeColor="text1"/>
            </w:tcBorders>
            <w:vAlign w:val="center"/>
          </w:tcPr>
          <w:p w14:paraId="7F3D894F" w14:textId="77777777" w:rsidR="004442D9" w:rsidRPr="00913E8E" w:rsidRDefault="004442D9" w:rsidP="005E6AAB">
            <w:pPr>
              <w:autoSpaceDE w:val="0"/>
              <w:autoSpaceDN w:val="0"/>
              <w:adjustRightInd w:val="0"/>
              <w:snapToGrid w:val="0"/>
              <w:spacing w:line="240" w:lineRule="auto"/>
              <w:jc w:val="center"/>
              <w:rPr>
                <w:b/>
                <w:bCs/>
              </w:rPr>
            </w:pPr>
            <w:r w:rsidRPr="00913E8E">
              <w:rPr>
                <w:b/>
                <w:bCs/>
              </w:rPr>
              <w:t>H2</w:t>
            </w:r>
          </w:p>
        </w:tc>
        <w:tc>
          <w:tcPr>
            <w:tcW w:w="720" w:type="dxa"/>
            <w:tcBorders>
              <w:top w:val="single" w:sz="8" w:space="0" w:color="000000" w:themeColor="text1"/>
              <w:bottom w:val="single" w:sz="8" w:space="0" w:color="000000" w:themeColor="text1"/>
            </w:tcBorders>
            <w:vAlign w:val="center"/>
          </w:tcPr>
          <w:p w14:paraId="76C99F58" w14:textId="77777777" w:rsidR="004442D9" w:rsidRPr="00913E8E" w:rsidRDefault="004442D9" w:rsidP="005E6AAB">
            <w:pPr>
              <w:autoSpaceDE w:val="0"/>
              <w:autoSpaceDN w:val="0"/>
              <w:adjustRightInd w:val="0"/>
              <w:snapToGrid w:val="0"/>
              <w:spacing w:line="240" w:lineRule="auto"/>
              <w:jc w:val="center"/>
              <w:rPr>
                <w:b/>
                <w:bCs/>
              </w:rPr>
            </w:pPr>
            <w:r w:rsidRPr="00913E8E">
              <w:rPr>
                <w:b/>
                <w:bCs/>
              </w:rPr>
              <w:t>H3</w:t>
            </w:r>
          </w:p>
        </w:tc>
        <w:tc>
          <w:tcPr>
            <w:tcW w:w="720" w:type="dxa"/>
            <w:tcBorders>
              <w:top w:val="single" w:sz="8" w:space="0" w:color="000000" w:themeColor="text1"/>
              <w:bottom w:val="single" w:sz="8" w:space="0" w:color="000000" w:themeColor="text1"/>
            </w:tcBorders>
            <w:vAlign w:val="center"/>
          </w:tcPr>
          <w:p w14:paraId="2FF2F8B8" w14:textId="77777777" w:rsidR="004442D9" w:rsidRPr="00913E8E" w:rsidRDefault="004442D9" w:rsidP="005E6AAB">
            <w:pPr>
              <w:autoSpaceDE w:val="0"/>
              <w:autoSpaceDN w:val="0"/>
              <w:adjustRightInd w:val="0"/>
              <w:snapToGrid w:val="0"/>
              <w:spacing w:line="240" w:lineRule="auto"/>
              <w:jc w:val="center"/>
              <w:rPr>
                <w:b/>
                <w:bCs/>
              </w:rPr>
            </w:pPr>
            <w:r w:rsidRPr="00913E8E">
              <w:rPr>
                <w:b/>
                <w:bCs/>
              </w:rPr>
              <w:t>H4</w:t>
            </w:r>
          </w:p>
        </w:tc>
        <w:tc>
          <w:tcPr>
            <w:tcW w:w="720" w:type="dxa"/>
            <w:tcBorders>
              <w:top w:val="single" w:sz="8" w:space="0" w:color="000000" w:themeColor="text1"/>
              <w:bottom w:val="single" w:sz="8" w:space="0" w:color="000000" w:themeColor="text1"/>
            </w:tcBorders>
            <w:vAlign w:val="center"/>
          </w:tcPr>
          <w:p w14:paraId="173C672A" w14:textId="77777777" w:rsidR="004442D9" w:rsidRPr="00913E8E" w:rsidRDefault="004442D9" w:rsidP="005E6AAB">
            <w:pPr>
              <w:autoSpaceDE w:val="0"/>
              <w:autoSpaceDN w:val="0"/>
              <w:adjustRightInd w:val="0"/>
              <w:snapToGrid w:val="0"/>
              <w:spacing w:line="240" w:lineRule="auto"/>
              <w:jc w:val="center"/>
              <w:rPr>
                <w:b/>
                <w:bCs/>
              </w:rPr>
            </w:pPr>
            <w:r w:rsidRPr="00913E8E">
              <w:rPr>
                <w:b/>
                <w:bCs/>
              </w:rPr>
              <w:t>H5</w:t>
            </w:r>
          </w:p>
        </w:tc>
        <w:tc>
          <w:tcPr>
            <w:tcW w:w="720" w:type="dxa"/>
            <w:tcBorders>
              <w:top w:val="single" w:sz="8" w:space="0" w:color="000000" w:themeColor="text1"/>
              <w:bottom w:val="single" w:sz="8" w:space="0" w:color="000000" w:themeColor="text1"/>
            </w:tcBorders>
            <w:vAlign w:val="center"/>
          </w:tcPr>
          <w:p w14:paraId="034E7234" w14:textId="77777777" w:rsidR="004442D9" w:rsidRPr="00913E8E" w:rsidRDefault="004442D9" w:rsidP="005E6AAB">
            <w:pPr>
              <w:autoSpaceDE w:val="0"/>
              <w:autoSpaceDN w:val="0"/>
              <w:adjustRightInd w:val="0"/>
              <w:snapToGrid w:val="0"/>
              <w:spacing w:line="240" w:lineRule="auto"/>
              <w:jc w:val="center"/>
              <w:rPr>
                <w:b/>
                <w:bCs/>
              </w:rPr>
            </w:pPr>
            <w:r w:rsidRPr="00913E8E">
              <w:rPr>
                <w:b/>
                <w:bCs/>
              </w:rPr>
              <w:t>H6</w:t>
            </w:r>
          </w:p>
        </w:tc>
        <w:tc>
          <w:tcPr>
            <w:tcW w:w="720" w:type="dxa"/>
            <w:tcBorders>
              <w:top w:val="single" w:sz="8" w:space="0" w:color="000000" w:themeColor="text1"/>
              <w:bottom w:val="single" w:sz="8" w:space="0" w:color="000000" w:themeColor="text1"/>
            </w:tcBorders>
            <w:vAlign w:val="center"/>
          </w:tcPr>
          <w:p w14:paraId="737FF45A" w14:textId="77777777" w:rsidR="004442D9" w:rsidRPr="00913E8E" w:rsidRDefault="004442D9" w:rsidP="005E6AAB">
            <w:pPr>
              <w:autoSpaceDE w:val="0"/>
              <w:autoSpaceDN w:val="0"/>
              <w:adjustRightInd w:val="0"/>
              <w:snapToGrid w:val="0"/>
              <w:spacing w:line="240" w:lineRule="auto"/>
              <w:jc w:val="center"/>
              <w:rPr>
                <w:b/>
                <w:bCs/>
              </w:rPr>
            </w:pPr>
            <w:r w:rsidRPr="00913E8E">
              <w:rPr>
                <w:b/>
                <w:bCs/>
              </w:rPr>
              <w:t>H7</w:t>
            </w:r>
          </w:p>
        </w:tc>
      </w:tr>
      <w:tr w:rsidR="004442D9" w:rsidRPr="00792835" w14:paraId="29465AB5" w14:textId="77777777" w:rsidTr="005E6AAB">
        <w:trPr>
          <w:trHeight w:val="432"/>
          <w:jc w:val="right"/>
        </w:trPr>
        <w:tc>
          <w:tcPr>
            <w:tcW w:w="1170" w:type="dxa"/>
            <w:vAlign w:val="center"/>
          </w:tcPr>
          <w:p w14:paraId="13F3AA44" w14:textId="77777777" w:rsidR="004442D9" w:rsidRPr="00913E8E" w:rsidRDefault="004442D9" w:rsidP="005E6AAB">
            <w:pPr>
              <w:autoSpaceDE w:val="0"/>
              <w:autoSpaceDN w:val="0"/>
              <w:adjustRightInd w:val="0"/>
              <w:snapToGrid w:val="0"/>
              <w:spacing w:line="240" w:lineRule="auto"/>
              <w:jc w:val="center"/>
              <w:rPr>
                <w:b/>
                <w:bCs/>
              </w:rPr>
            </w:pPr>
          </w:p>
        </w:tc>
        <w:tc>
          <w:tcPr>
            <w:tcW w:w="1260" w:type="dxa"/>
            <w:vAlign w:val="center"/>
          </w:tcPr>
          <w:p w14:paraId="05D7AE0D" w14:textId="77777777" w:rsidR="004442D9" w:rsidRPr="00913E8E" w:rsidRDefault="004442D9" w:rsidP="005E6AAB">
            <w:pPr>
              <w:autoSpaceDE w:val="0"/>
              <w:autoSpaceDN w:val="0"/>
              <w:adjustRightInd w:val="0"/>
              <w:snapToGrid w:val="0"/>
              <w:spacing w:line="240" w:lineRule="auto"/>
              <w:jc w:val="center"/>
              <w:rPr>
                <w:b/>
                <w:bCs/>
              </w:rPr>
            </w:pPr>
          </w:p>
        </w:tc>
        <w:tc>
          <w:tcPr>
            <w:tcW w:w="1440" w:type="dxa"/>
            <w:tcBorders>
              <w:top w:val="single" w:sz="8" w:space="0" w:color="000000" w:themeColor="text1"/>
              <w:bottom w:val="single" w:sz="8" w:space="0" w:color="000000" w:themeColor="text1"/>
            </w:tcBorders>
            <w:vAlign w:val="center"/>
          </w:tcPr>
          <w:p w14:paraId="3E3CD6CE" w14:textId="77777777" w:rsidR="004442D9" w:rsidRPr="00913E8E" w:rsidRDefault="004442D9" w:rsidP="005E6AAB">
            <w:pPr>
              <w:autoSpaceDE w:val="0"/>
              <w:autoSpaceDN w:val="0"/>
              <w:adjustRightInd w:val="0"/>
              <w:snapToGrid w:val="0"/>
              <w:spacing w:line="240" w:lineRule="auto"/>
              <w:jc w:val="center"/>
              <w:rPr>
                <w:b/>
                <w:bCs/>
              </w:rPr>
            </w:pPr>
            <w:r w:rsidRPr="00913E8E">
              <w:rPr>
                <w:b/>
                <w:bCs/>
              </w:rPr>
              <w:t>FRC (L)</w:t>
            </w:r>
          </w:p>
        </w:tc>
        <w:tc>
          <w:tcPr>
            <w:tcW w:w="720" w:type="dxa"/>
            <w:tcBorders>
              <w:top w:val="single" w:sz="8" w:space="0" w:color="000000" w:themeColor="text1"/>
              <w:bottom w:val="single" w:sz="8" w:space="0" w:color="000000" w:themeColor="text1"/>
            </w:tcBorders>
            <w:vAlign w:val="center"/>
          </w:tcPr>
          <w:p w14:paraId="3F096B83" w14:textId="77777777" w:rsidR="004442D9" w:rsidRPr="00792835" w:rsidRDefault="004442D9" w:rsidP="005E6AAB">
            <w:pPr>
              <w:autoSpaceDE w:val="0"/>
              <w:autoSpaceDN w:val="0"/>
              <w:adjustRightInd w:val="0"/>
              <w:snapToGrid w:val="0"/>
              <w:spacing w:line="240" w:lineRule="auto"/>
              <w:jc w:val="center"/>
            </w:pPr>
            <w:r w:rsidRPr="00792835">
              <w:t>3.26</w:t>
            </w:r>
          </w:p>
        </w:tc>
        <w:tc>
          <w:tcPr>
            <w:tcW w:w="720" w:type="dxa"/>
            <w:tcBorders>
              <w:top w:val="single" w:sz="8" w:space="0" w:color="000000" w:themeColor="text1"/>
              <w:bottom w:val="single" w:sz="8" w:space="0" w:color="000000" w:themeColor="text1"/>
            </w:tcBorders>
            <w:vAlign w:val="center"/>
          </w:tcPr>
          <w:p w14:paraId="676E4FC9" w14:textId="77777777" w:rsidR="004442D9" w:rsidRPr="00792835" w:rsidRDefault="004442D9" w:rsidP="005E6AAB">
            <w:pPr>
              <w:autoSpaceDE w:val="0"/>
              <w:autoSpaceDN w:val="0"/>
              <w:adjustRightInd w:val="0"/>
              <w:snapToGrid w:val="0"/>
              <w:spacing w:line="240" w:lineRule="auto"/>
              <w:jc w:val="center"/>
            </w:pPr>
            <w:r w:rsidRPr="00792835">
              <w:t>3.38</w:t>
            </w:r>
          </w:p>
        </w:tc>
        <w:tc>
          <w:tcPr>
            <w:tcW w:w="720" w:type="dxa"/>
            <w:tcBorders>
              <w:top w:val="single" w:sz="8" w:space="0" w:color="000000" w:themeColor="text1"/>
              <w:bottom w:val="single" w:sz="8" w:space="0" w:color="000000" w:themeColor="text1"/>
            </w:tcBorders>
            <w:vAlign w:val="center"/>
          </w:tcPr>
          <w:p w14:paraId="0DF7D200" w14:textId="77777777" w:rsidR="004442D9" w:rsidRPr="00792835" w:rsidRDefault="004442D9" w:rsidP="005E6AAB">
            <w:pPr>
              <w:autoSpaceDE w:val="0"/>
              <w:autoSpaceDN w:val="0"/>
              <w:adjustRightInd w:val="0"/>
              <w:snapToGrid w:val="0"/>
              <w:spacing w:line="240" w:lineRule="auto"/>
              <w:jc w:val="center"/>
            </w:pPr>
            <w:r w:rsidRPr="00792835">
              <w:t>3.44</w:t>
            </w:r>
          </w:p>
        </w:tc>
        <w:tc>
          <w:tcPr>
            <w:tcW w:w="720" w:type="dxa"/>
            <w:tcBorders>
              <w:top w:val="single" w:sz="8" w:space="0" w:color="000000" w:themeColor="text1"/>
              <w:bottom w:val="single" w:sz="8" w:space="0" w:color="000000" w:themeColor="text1"/>
            </w:tcBorders>
            <w:vAlign w:val="center"/>
          </w:tcPr>
          <w:p w14:paraId="774006C4" w14:textId="77777777" w:rsidR="004442D9" w:rsidRPr="00792835" w:rsidRDefault="004442D9" w:rsidP="005E6AAB">
            <w:pPr>
              <w:autoSpaceDE w:val="0"/>
              <w:autoSpaceDN w:val="0"/>
              <w:adjustRightInd w:val="0"/>
              <w:snapToGrid w:val="0"/>
              <w:spacing w:line="240" w:lineRule="auto"/>
              <w:jc w:val="center"/>
            </w:pPr>
            <w:r w:rsidRPr="00792835">
              <w:t>3.51</w:t>
            </w:r>
          </w:p>
        </w:tc>
        <w:tc>
          <w:tcPr>
            <w:tcW w:w="720" w:type="dxa"/>
            <w:tcBorders>
              <w:top w:val="single" w:sz="8" w:space="0" w:color="000000" w:themeColor="text1"/>
              <w:bottom w:val="single" w:sz="8" w:space="0" w:color="000000" w:themeColor="text1"/>
            </w:tcBorders>
            <w:vAlign w:val="center"/>
          </w:tcPr>
          <w:p w14:paraId="6E5072F4" w14:textId="77777777" w:rsidR="004442D9" w:rsidRPr="00792835" w:rsidRDefault="004442D9" w:rsidP="005E6AAB">
            <w:pPr>
              <w:autoSpaceDE w:val="0"/>
              <w:autoSpaceDN w:val="0"/>
              <w:adjustRightInd w:val="0"/>
              <w:snapToGrid w:val="0"/>
              <w:spacing w:line="240" w:lineRule="auto"/>
              <w:jc w:val="center"/>
            </w:pPr>
            <w:r w:rsidRPr="00792835">
              <w:t>2.67</w:t>
            </w:r>
          </w:p>
        </w:tc>
        <w:tc>
          <w:tcPr>
            <w:tcW w:w="720" w:type="dxa"/>
            <w:tcBorders>
              <w:top w:val="single" w:sz="8" w:space="0" w:color="000000" w:themeColor="text1"/>
              <w:bottom w:val="single" w:sz="8" w:space="0" w:color="000000" w:themeColor="text1"/>
            </w:tcBorders>
            <w:vAlign w:val="center"/>
          </w:tcPr>
          <w:p w14:paraId="1F56EE42" w14:textId="77777777" w:rsidR="004442D9" w:rsidRPr="00792835" w:rsidRDefault="004442D9" w:rsidP="005E6AAB">
            <w:pPr>
              <w:autoSpaceDE w:val="0"/>
              <w:autoSpaceDN w:val="0"/>
              <w:adjustRightInd w:val="0"/>
              <w:snapToGrid w:val="0"/>
              <w:spacing w:line="240" w:lineRule="auto"/>
              <w:jc w:val="center"/>
            </w:pPr>
            <w:r w:rsidRPr="00792835">
              <w:t>3.43</w:t>
            </w:r>
          </w:p>
        </w:tc>
        <w:tc>
          <w:tcPr>
            <w:tcW w:w="720" w:type="dxa"/>
            <w:tcBorders>
              <w:top w:val="single" w:sz="8" w:space="0" w:color="000000" w:themeColor="text1"/>
              <w:bottom w:val="single" w:sz="8" w:space="0" w:color="000000" w:themeColor="text1"/>
            </w:tcBorders>
            <w:vAlign w:val="center"/>
          </w:tcPr>
          <w:p w14:paraId="64FF17F1" w14:textId="77777777" w:rsidR="004442D9" w:rsidRPr="00792835" w:rsidRDefault="004442D9" w:rsidP="005E6AAB">
            <w:pPr>
              <w:autoSpaceDE w:val="0"/>
              <w:autoSpaceDN w:val="0"/>
              <w:adjustRightInd w:val="0"/>
              <w:snapToGrid w:val="0"/>
              <w:spacing w:line="240" w:lineRule="auto"/>
              <w:jc w:val="center"/>
            </w:pPr>
            <w:r w:rsidRPr="00792835">
              <w:t>3.31</w:t>
            </w:r>
          </w:p>
        </w:tc>
      </w:tr>
      <w:tr w:rsidR="004442D9" w:rsidRPr="00792835" w14:paraId="3B012CEB" w14:textId="77777777" w:rsidTr="005E6AAB">
        <w:trPr>
          <w:trHeight w:val="432"/>
          <w:jc w:val="right"/>
        </w:trPr>
        <w:tc>
          <w:tcPr>
            <w:tcW w:w="1170" w:type="dxa"/>
            <w:vMerge w:val="restart"/>
            <w:vAlign w:val="center"/>
          </w:tcPr>
          <w:p w14:paraId="0B12A9A6" w14:textId="77777777" w:rsidR="004442D9" w:rsidRPr="00913E8E" w:rsidRDefault="004442D9" w:rsidP="005E6AAB">
            <w:pPr>
              <w:autoSpaceDE w:val="0"/>
              <w:autoSpaceDN w:val="0"/>
              <w:adjustRightInd w:val="0"/>
              <w:snapToGrid w:val="0"/>
              <w:spacing w:line="240" w:lineRule="auto"/>
              <w:jc w:val="center"/>
              <w:rPr>
                <w:b/>
                <w:bCs/>
              </w:rPr>
            </w:pPr>
            <w:proofErr w:type="spellStart"/>
            <w:r w:rsidRPr="00913E8E">
              <w:rPr>
                <w:b/>
                <w:bCs/>
              </w:rPr>
              <w:t>d</w:t>
            </w:r>
            <w:r w:rsidRPr="00913E8E">
              <w:rPr>
                <w:b/>
                <w:bCs/>
                <w:vertAlign w:val="subscript"/>
              </w:rPr>
              <w:t>p</w:t>
            </w:r>
            <w:proofErr w:type="spellEnd"/>
            <w:r w:rsidRPr="00913E8E">
              <w:rPr>
                <w:b/>
                <w:bCs/>
              </w:rPr>
              <w:t xml:space="preserve"> = 1 µm</w:t>
            </w:r>
          </w:p>
        </w:tc>
        <w:tc>
          <w:tcPr>
            <w:tcW w:w="1260" w:type="dxa"/>
            <w:vMerge w:val="restart"/>
            <w:vAlign w:val="center"/>
          </w:tcPr>
          <w:p w14:paraId="6602FB40" w14:textId="0A194A88" w:rsidR="004442D9" w:rsidRPr="00913E8E" w:rsidRDefault="004442D9" w:rsidP="005E6AAB">
            <w:pPr>
              <w:autoSpaceDE w:val="0"/>
              <w:autoSpaceDN w:val="0"/>
              <w:adjustRightInd w:val="0"/>
              <w:snapToGrid w:val="0"/>
              <w:spacing w:line="240" w:lineRule="auto"/>
              <w:jc w:val="center"/>
              <w:rPr>
                <w:b/>
                <w:bCs/>
              </w:rPr>
            </w:pPr>
            <w:r w:rsidRPr="00913E8E">
              <w:rPr>
                <w:b/>
                <w:bCs/>
              </w:rPr>
              <w:t>slow</w:t>
            </w:r>
          </w:p>
          <w:p w14:paraId="1B6DBE10" w14:textId="77777777" w:rsidR="004442D9" w:rsidRPr="00913E8E" w:rsidRDefault="004442D9" w:rsidP="005E6AAB">
            <w:pPr>
              <w:autoSpaceDE w:val="0"/>
              <w:autoSpaceDN w:val="0"/>
              <w:adjustRightInd w:val="0"/>
              <w:snapToGrid w:val="0"/>
              <w:spacing w:line="240" w:lineRule="auto"/>
              <w:jc w:val="center"/>
              <w:rPr>
                <w:b/>
                <w:bCs/>
              </w:rPr>
            </w:pPr>
            <w:r w:rsidRPr="00913E8E">
              <w:rPr>
                <w:b/>
                <w:bCs/>
              </w:rPr>
              <w:t>breathing</w:t>
            </w:r>
          </w:p>
        </w:tc>
        <w:tc>
          <w:tcPr>
            <w:tcW w:w="1440" w:type="dxa"/>
            <w:tcBorders>
              <w:top w:val="single" w:sz="8" w:space="0" w:color="000000" w:themeColor="text1"/>
            </w:tcBorders>
            <w:vAlign w:val="center"/>
          </w:tcPr>
          <w:p w14:paraId="5C21304C" w14:textId="77777777" w:rsidR="004442D9" w:rsidRPr="00913E8E" w:rsidRDefault="004442D9" w:rsidP="005E6AAB">
            <w:pPr>
              <w:autoSpaceDE w:val="0"/>
              <w:autoSpaceDN w:val="0"/>
              <w:adjustRightInd w:val="0"/>
              <w:snapToGrid w:val="0"/>
              <w:spacing w:line="240" w:lineRule="auto"/>
              <w:jc w:val="center"/>
              <w:rPr>
                <w:b/>
                <w:bCs/>
              </w:rPr>
            </w:pPr>
            <w:r w:rsidRPr="00913E8E">
              <w:rPr>
                <w:b/>
                <w:bCs/>
              </w:rPr>
              <w:t>Q</w:t>
            </w:r>
            <w:r w:rsidRPr="00913E8E">
              <w:rPr>
                <w:b/>
                <w:bCs/>
                <w:vertAlign w:val="subscript"/>
              </w:rPr>
              <w:t>in</w:t>
            </w:r>
            <w:r w:rsidRPr="00913E8E">
              <w:rPr>
                <w:b/>
                <w:bCs/>
              </w:rPr>
              <w:t xml:space="preserve"> (L/min)</w:t>
            </w:r>
          </w:p>
        </w:tc>
        <w:tc>
          <w:tcPr>
            <w:tcW w:w="720" w:type="dxa"/>
            <w:tcBorders>
              <w:top w:val="single" w:sz="8" w:space="0" w:color="000000" w:themeColor="text1"/>
            </w:tcBorders>
            <w:vAlign w:val="center"/>
          </w:tcPr>
          <w:p w14:paraId="0046AE34" w14:textId="77777777" w:rsidR="004442D9" w:rsidRPr="00792835" w:rsidRDefault="004442D9" w:rsidP="005E6AAB">
            <w:pPr>
              <w:autoSpaceDE w:val="0"/>
              <w:autoSpaceDN w:val="0"/>
              <w:adjustRightInd w:val="0"/>
              <w:snapToGrid w:val="0"/>
              <w:spacing w:line="240" w:lineRule="auto"/>
              <w:jc w:val="center"/>
            </w:pPr>
            <w:r w:rsidRPr="00792835">
              <w:t>19.26</w:t>
            </w:r>
          </w:p>
        </w:tc>
        <w:tc>
          <w:tcPr>
            <w:tcW w:w="720" w:type="dxa"/>
            <w:tcBorders>
              <w:top w:val="single" w:sz="8" w:space="0" w:color="000000" w:themeColor="text1"/>
            </w:tcBorders>
            <w:vAlign w:val="center"/>
          </w:tcPr>
          <w:p w14:paraId="3295A528" w14:textId="77777777" w:rsidR="004442D9" w:rsidRPr="00792835" w:rsidRDefault="004442D9" w:rsidP="005E6AAB">
            <w:pPr>
              <w:autoSpaceDE w:val="0"/>
              <w:autoSpaceDN w:val="0"/>
              <w:adjustRightInd w:val="0"/>
              <w:snapToGrid w:val="0"/>
              <w:spacing w:line="240" w:lineRule="auto"/>
              <w:jc w:val="center"/>
            </w:pPr>
            <w:r w:rsidRPr="00792835">
              <w:t>19.08</w:t>
            </w:r>
          </w:p>
        </w:tc>
        <w:tc>
          <w:tcPr>
            <w:tcW w:w="720" w:type="dxa"/>
            <w:tcBorders>
              <w:top w:val="single" w:sz="8" w:space="0" w:color="000000" w:themeColor="text1"/>
            </w:tcBorders>
            <w:vAlign w:val="center"/>
          </w:tcPr>
          <w:p w14:paraId="31EDC613" w14:textId="77777777" w:rsidR="004442D9" w:rsidRPr="00792835" w:rsidRDefault="004442D9" w:rsidP="005E6AAB">
            <w:pPr>
              <w:autoSpaceDE w:val="0"/>
              <w:autoSpaceDN w:val="0"/>
              <w:adjustRightInd w:val="0"/>
              <w:snapToGrid w:val="0"/>
              <w:spacing w:line="240" w:lineRule="auto"/>
              <w:jc w:val="center"/>
            </w:pPr>
            <w:r w:rsidRPr="00792835">
              <w:t>19.86</w:t>
            </w:r>
          </w:p>
        </w:tc>
        <w:tc>
          <w:tcPr>
            <w:tcW w:w="720" w:type="dxa"/>
            <w:tcBorders>
              <w:top w:val="single" w:sz="8" w:space="0" w:color="000000" w:themeColor="text1"/>
            </w:tcBorders>
            <w:vAlign w:val="center"/>
          </w:tcPr>
          <w:p w14:paraId="09D4A744" w14:textId="77777777" w:rsidR="004442D9" w:rsidRPr="00792835" w:rsidRDefault="004442D9" w:rsidP="005E6AAB">
            <w:pPr>
              <w:autoSpaceDE w:val="0"/>
              <w:autoSpaceDN w:val="0"/>
              <w:adjustRightInd w:val="0"/>
              <w:snapToGrid w:val="0"/>
              <w:spacing w:line="240" w:lineRule="auto"/>
              <w:jc w:val="center"/>
            </w:pPr>
            <w:r w:rsidRPr="00792835">
              <w:t>17.70</w:t>
            </w:r>
          </w:p>
        </w:tc>
        <w:tc>
          <w:tcPr>
            <w:tcW w:w="720" w:type="dxa"/>
            <w:tcBorders>
              <w:top w:val="single" w:sz="8" w:space="0" w:color="000000" w:themeColor="text1"/>
            </w:tcBorders>
            <w:vAlign w:val="center"/>
          </w:tcPr>
          <w:p w14:paraId="3E217F72" w14:textId="77777777" w:rsidR="004442D9" w:rsidRPr="00792835" w:rsidRDefault="004442D9" w:rsidP="005E6AAB">
            <w:pPr>
              <w:autoSpaceDE w:val="0"/>
              <w:autoSpaceDN w:val="0"/>
              <w:adjustRightInd w:val="0"/>
              <w:snapToGrid w:val="0"/>
              <w:spacing w:line="240" w:lineRule="auto"/>
              <w:jc w:val="center"/>
            </w:pPr>
            <w:r w:rsidRPr="00792835">
              <w:t>18.72</w:t>
            </w:r>
          </w:p>
        </w:tc>
        <w:tc>
          <w:tcPr>
            <w:tcW w:w="720" w:type="dxa"/>
            <w:tcBorders>
              <w:top w:val="single" w:sz="8" w:space="0" w:color="000000" w:themeColor="text1"/>
            </w:tcBorders>
            <w:vAlign w:val="center"/>
          </w:tcPr>
          <w:p w14:paraId="2623048B" w14:textId="77777777" w:rsidR="004442D9" w:rsidRPr="00792835" w:rsidRDefault="004442D9" w:rsidP="005E6AAB">
            <w:pPr>
              <w:autoSpaceDE w:val="0"/>
              <w:autoSpaceDN w:val="0"/>
              <w:adjustRightInd w:val="0"/>
              <w:snapToGrid w:val="0"/>
              <w:spacing w:line="240" w:lineRule="auto"/>
              <w:jc w:val="center"/>
            </w:pPr>
            <w:r w:rsidRPr="00792835">
              <w:t>17.64</w:t>
            </w:r>
          </w:p>
        </w:tc>
        <w:tc>
          <w:tcPr>
            <w:tcW w:w="720" w:type="dxa"/>
            <w:tcBorders>
              <w:top w:val="single" w:sz="8" w:space="0" w:color="000000" w:themeColor="text1"/>
            </w:tcBorders>
            <w:vAlign w:val="center"/>
          </w:tcPr>
          <w:p w14:paraId="287210F4" w14:textId="77777777" w:rsidR="004442D9" w:rsidRPr="00792835" w:rsidRDefault="004442D9" w:rsidP="005E6AAB">
            <w:pPr>
              <w:autoSpaceDE w:val="0"/>
              <w:autoSpaceDN w:val="0"/>
              <w:adjustRightInd w:val="0"/>
              <w:snapToGrid w:val="0"/>
              <w:spacing w:line="240" w:lineRule="auto"/>
              <w:jc w:val="center"/>
            </w:pPr>
            <w:r w:rsidRPr="00792835">
              <w:t>18.18</w:t>
            </w:r>
          </w:p>
        </w:tc>
      </w:tr>
      <w:tr w:rsidR="004442D9" w:rsidRPr="00792835" w14:paraId="69C2CD7B" w14:textId="77777777" w:rsidTr="005E6AAB">
        <w:trPr>
          <w:trHeight w:val="432"/>
          <w:jc w:val="right"/>
        </w:trPr>
        <w:tc>
          <w:tcPr>
            <w:tcW w:w="1170" w:type="dxa"/>
            <w:vMerge/>
            <w:vAlign w:val="center"/>
          </w:tcPr>
          <w:p w14:paraId="372509C4" w14:textId="77777777" w:rsidR="004442D9" w:rsidRPr="00913E8E" w:rsidRDefault="004442D9" w:rsidP="005E6AAB">
            <w:pPr>
              <w:autoSpaceDE w:val="0"/>
              <w:autoSpaceDN w:val="0"/>
              <w:adjustRightInd w:val="0"/>
              <w:snapToGrid w:val="0"/>
              <w:spacing w:line="240" w:lineRule="auto"/>
              <w:jc w:val="center"/>
              <w:rPr>
                <w:b/>
                <w:bCs/>
              </w:rPr>
            </w:pPr>
          </w:p>
        </w:tc>
        <w:tc>
          <w:tcPr>
            <w:tcW w:w="1260" w:type="dxa"/>
            <w:vMerge/>
            <w:vAlign w:val="center"/>
          </w:tcPr>
          <w:p w14:paraId="22F4683D" w14:textId="77777777" w:rsidR="004442D9" w:rsidRPr="00913E8E" w:rsidRDefault="004442D9" w:rsidP="005E6AAB">
            <w:pPr>
              <w:autoSpaceDE w:val="0"/>
              <w:autoSpaceDN w:val="0"/>
              <w:adjustRightInd w:val="0"/>
              <w:snapToGrid w:val="0"/>
              <w:spacing w:line="240" w:lineRule="auto"/>
              <w:jc w:val="center"/>
              <w:rPr>
                <w:b/>
                <w:bCs/>
              </w:rPr>
            </w:pPr>
          </w:p>
        </w:tc>
        <w:tc>
          <w:tcPr>
            <w:tcW w:w="1440" w:type="dxa"/>
            <w:vAlign w:val="center"/>
          </w:tcPr>
          <w:p w14:paraId="154FC34E" w14:textId="77777777" w:rsidR="004442D9" w:rsidRPr="00913E8E" w:rsidRDefault="004442D9" w:rsidP="005E6AAB">
            <w:pPr>
              <w:autoSpaceDE w:val="0"/>
              <w:autoSpaceDN w:val="0"/>
              <w:adjustRightInd w:val="0"/>
              <w:snapToGrid w:val="0"/>
              <w:spacing w:line="240" w:lineRule="auto"/>
              <w:jc w:val="center"/>
              <w:rPr>
                <w:b/>
                <w:bCs/>
              </w:rPr>
            </w:pPr>
            <w:proofErr w:type="spellStart"/>
            <w:r w:rsidRPr="00913E8E">
              <w:rPr>
                <w:b/>
                <w:bCs/>
              </w:rPr>
              <w:t>Q</w:t>
            </w:r>
            <w:r w:rsidRPr="00913E8E">
              <w:rPr>
                <w:b/>
                <w:bCs/>
                <w:vertAlign w:val="subscript"/>
              </w:rPr>
              <w:t>ex</w:t>
            </w:r>
            <w:proofErr w:type="spellEnd"/>
            <w:r w:rsidRPr="00913E8E">
              <w:rPr>
                <w:b/>
                <w:bCs/>
              </w:rPr>
              <w:t xml:space="preserve"> (L/min)</w:t>
            </w:r>
          </w:p>
        </w:tc>
        <w:tc>
          <w:tcPr>
            <w:tcW w:w="720" w:type="dxa"/>
            <w:vAlign w:val="center"/>
          </w:tcPr>
          <w:p w14:paraId="30044454" w14:textId="77777777" w:rsidR="004442D9" w:rsidRPr="00792835" w:rsidRDefault="004442D9" w:rsidP="005E6AAB">
            <w:pPr>
              <w:autoSpaceDE w:val="0"/>
              <w:autoSpaceDN w:val="0"/>
              <w:adjustRightInd w:val="0"/>
              <w:snapToGrid w:val="0"/>
              <w:spacing w:line="240" w:lineRule="auto"/>
              <w:jc w:val="center"/>
            </w:pPr>
            <w:r w:rsidRPr="00792835">
              <w:t>20.94</w:t>
            </w:r>
          </w:p>
        </w:tc>
        <w:tc>
          <w:tcPr>
            <w:tcW w:w="720" w:type="dxa"/>
            <w:vAlign w:val="center"/>
          </w:tcPr>
          <w:p w14:paraId="2EBE1ED0" w14:textId="77777777" w:rsidR="004442D9" w:rsidRPr="00792835" w:rsidRDefault="004442D9" w:rsidP="005E6AAB">
            <w:pPr>
              <w:autoSpaceDE w:val="0"/>
              <w:autoSpaceDN w:val="0"/>
              <w:adjustRightInd w:val="0"/>
              <w:snapToGrid w:val="0"/>
              <w:spacing w:line="240" w:lineRule="auto"/>
              <w:jc w:val="center"/>
            </w:pPr>
            <w:r w:rsidRPr="00792835">
              <w:t>19.32</w:t>
            </w:r>
          </w:p>
        </w:tc>
        <w:tc>
          <w:tcPr>
            <w:tcW w:w="720" w:type="dxa"/>
            <w:vAlign w:val="center"/>
          </w:tcPr>
          <w:p w14:paraId="4EB0D24D" w14:textId="77777777" w:rsidR="004442D9" w:rsidRPr="00792835" w:rsidRDefault="004442D9" w:rsidP="005E6AAB">
            <w:pPr>
              <w:autoSpaceDE w:val="0"/>
              <w:autoSpaceDN w:val="0"/>
              <w:adjustRightInd w:val="0"/>
              <w:snapToGrid w:val="0"/>
              <w:spacing w:line="240" w:lineRule="auto"/>
              <w:jc w:val="center"/>
            </w:pPr>
            <w:r w:rsidRPr="00792835">
              <w:t>20.10</w:t>
            </w:r>
          </w:p>
        </w:tc>
        <w:tc>
          <w:tcPr>
            <w:tcW w:w="720" w:type="dxa"/>
            <w:vAlign w:val="center"/>
          </w:tcPr>
          <w:p w14:paraId="7080AB69" w14:textId="77777777" w:rsidR="004442D9" w:rsidRPr="00792835" w:rsidRDefault="004442D9" w:rsidP="005E6AAB">
            <w:pPr>
              <w:autoSpaceDE w:val="0"/>
              <w:autoSpaceDN w:val="0"/>
              <w:adjustRightInd w:val="0"/>
              <w:snapToGrid w:val="0"/>
              <w:spacing w:line="240" w:lineRule="auto"/>
              <w:jc w:val="center"/>
            </w:pPr>
            <w:r w:rsidRPr="00792835">
              <w:t>18.24</w:t>
            </w:r>
          </w:p>
        </w:tc>
        <w:tc>
          <w:tcPr>
            <w:tcW w:w="720" w:type="dxa"/>
            <w:vAlign w:val="center"/>
          </w:tcPr>
          <w:p w14:paraId="133CDA60" w14:textId="77777777" w:rsidR="004442D9" w:rsidRPr="00792835" w:rsidRDefault="004442D9" w:rsidP="005E6AAB">
            <w:pPr>
              <w:autoSpaceDE w:val="0"/>
              <w:autoSpaceDN w:val="0"/>
              <w:adjustRightInd w:val="0"/>
              <w:snapToGrid w:val="0"/>
              <w:spacing w:line="240" w:lineRule="auto"/>
              <w:jc w:val="center"/>
            </w:pPr>
            <w:r w:rsidRPr="00792835">
              <w:t>18.66</w:t>
            </w:r>
          </w:p>
        </w:tc>
        <w:tc>
          <w:tcPr>
            <w:tcW w:w="720" w:type="dxa"/>
            <w:vAlign w:val="center"/>
          </w:tcPr>
          <w:p w14:paraId="209258D6" w14:textId="77777777" w:rsidR="004442D9" w:rsidRPr="00792835" w:rsidRDefault="004442D9" w:rsidP="005E6AAB">
            <w:pPr>
              <w:autoSpaceDE w:val="0"/>
              <w:autoSpaceDN w:val="0"/>
              <w:adjustRightInd w:val="0"/>
              <w:snapToGrid w:val="0"/>
              <w:spacing w:line="240" w:lineRule="auto"/>
              <w:jc w:val="center"/>
            </w:pPr>
            <w:r w:rsidRPr="00792835">
              <w:t>17.82</w:t>
            </w:r>
          </w:p>
        </w:tc>
        <w:tc>
          <w:tcPr>
            <w:tcW w:w="720" w:type="dxa"/>
            <w:vAlign w:val="center"/>
          </w:tcPr>
          <w:p w14:paraId="2966D9EB" w14:textId="77777777" w:rsidR="004442D9" w:rsidRPr="00792835" w:rsidRDefault="004442D9" w:rsidP="005E6AAB">
            <w:pPr>
              <w:autoSpaceDE w:val="0"/>
              <w:autoSpaceDN w:val="0"/>
              <w:adjustRightInd w:val="0"/>
              <w:snapToGrid w:val="0"/>
              <w:spacing w:line="240" w:lineRule="auto"/>
              <w:jc w:val="center"/>
            </w:pPr>
            <w:r w:rsidRPr="00792835">
              <w:t>17.76</w:t>
            </w:r>
          </w:p>
        </w:tc>
      </w:tr>
      <w:tr w:rsidR="004442D9" w:rsidRPr="00792835" w14:paraId="54B3FB2D" w14:textId="77777777" w:rsidTr="005E6AAB">
        <w:trPr>
          <w:trHeight w:val="432"/>
          <w:jc w:val="right"/>
        </w:trPr>
        <w:tc>
          <w:tcPr>
            <w:tcW w:w="1170" w:type="dxa"/>
            <w:vMerge/>
            <w:vAlign w:val="center"/>
          </w:tcPr>
          <w:p w14:paraId="7151E1F7" w14:textId="77777777" w:rsidR="004442D9" w:rsidRPr="00913E8E" w:rsidRDefault="004442D9" w:rsidP="005E6AAB">
            <w:pPr>
              <w:autoSpaceDE w:val="0"/>
              <w:autoSpaceDN w:val="0"/>
              <w:adjustRightInd w:val="0"/>
              <w:snapToGrid w:val="0"/>
              <w:spacing w:line="240" w:lineRule="auto"/>
              <w:jc w:val="center"/>
              <w:rPr>
                <w:b/>
                <w:bCs/>
              </w:rPr>
            </w:pPr>
          </w:p>
        </w:tc>
        <w:tc>
          <w:tcPr>
            <w:tcW w:w="1260" w:type="dxa"/>
            <w:vMerge/>
            <w:tcBorders>
              <w:bottom w:val="single" w:sz="8" w:space="0" w:color="000000" w:themeColor="text1"/>
            </w:tcBorders>
            <w:vAlign w:val="center"/>
          </w:tcPr>
          <w:p w14:paraId="6D56AB5A" w14:textId="77777777" w:rsidR="004442D9" w:rsidRPr="00913E8E" w:rsidRDefault="004442D9" w:rsidP="005E6AAB">
            <w:pPr>
              <w:autoSpaceDE w:val="0"/>
              <w:autoSpaceDN w:val="0"/>
              <w:adjustRightInd w:val="0"/>
              <w:snapToGrid w:val="0"/>
              <w:spacing w:line="240" w:lineRule="auto"/>
              <w:jc w:val="center"/>
              <w:rPr>
                <w:b/>
                <w:bCs/>
              </w:rPr>
            </w:pPr>
          </w:p>
        </w:tc>
        <w:tc>
          <w:tcPr>
            <w:tcW w:w="1440" w:type="dxa"/>
            <w:tcBorders>
              <w:bottom w:val="single" w:sz="8" w:space="0" w:color="000000" w:themeColor="text1"/>
            </w:tcBorders>
            <w:vAlign w:val="center"/>
          </w:tcPr>
          <w:p w14:paraId="30F887D1" w14:textId="77777777" w:rsidR="004442D9" w:rsidRPr="00913E8E" w:rsidRDefault="004442D9" w:rsidP="005E6AAB">
            <w:pPr>
              <w:autoSpaceDE w:val="0"/>
              <w:autoSpaceDN w:val="0"/>
              <w:adjustRightInd w:val="0"/>
              <w:snapToGrid w:val="0"/>
              <w:spacing w:line="240" w:lineRule="auto"/>
              <w:jc w:val="center"/>
              <w:rPr>
                <w:b/>
                <w:bCs/>
              </w:rPr>
            </w:pPr>
            <w:r w:rsidRPr="00913E8E">
              <w:rPr>
                <w:b/>
                <w:bCs/>
              </w:rPr>
              <w:t>TV (L)</w:t>
            </w:r>
          </w:p>
        </w:tc>
        <w:tc>
          <w:tcPr>
            <w:tcW w:w="720" w:type="dxa"/>
            <w:tcBorders>
              <w:bottom w:val="single" w:sz="8" w:space="0" w:color="000000" w:themeColor="text1"/>
            </w:tcBorders>
            <w:vAlign w:val="center"/>
          </w:tcPr>
          <w:p w14:paraId="497F3AF6" w14:textId="77777777" w:rsidR="004442D9" w:rsidRPr="00792835" w:rsidRDefault="004442D9" w:rsidP="005E6AAB">
            <w:pPr>
              <w:autoSpaceDE w:val="0"/>
              <w:autoSpaceDN w:val="0"/>
              <w:adjustRightInd w:val="0"/>
              <w:snapToGrid w:val="0"/>
              <w:spacing w:line="240" w:lineRule="auto"/>
              <w:jc w:val="center"/>
            </w:pPr>
            <w:r w:rsidRPr="00792835">
              <w:t>1</w:t>
            </w:r>
            <w:r>
              <w:t>.</w:t>
            </w:r>
            <w:r w:rsidRPr="00792835">
              <w:t>116</w:t>
            </w:r>
          </w:p>
        </w:tc>
        <w:tc>
          <w:tcPr>
            <w:tcW w:w="720" w:type="dxa"/>
            <w:tcBorders>
              <w:bottom w:val="single" w:sz="8" w:space="0" w:color="000000" w:themeColor="text1"/>
            </w:tcBorders>
            <w:vAlign w:val="center"/>
          </w:tcPr>
          <w:p w14:paraId="3105C7A2" w14:textId="77777777" w:rsidR="004442D9" w:rsidRPr="00792835" w:rsidRDefault="004442D9" w:rsidP="005E6AAB">
            <w:pPr>
              <w:autoSpaceDE w:val="0"/>
              <w:autoSpaceDN w:val="0"/>
              <w:adjustRightInd w:val="0"/>
              <w:snapToGrid w:val="0"/>
              <w:spacing w:line="240" w:lineRule="auto"/>
              <w:jc w:val="center"/>
            </w:pPr>
            <w:r w:rsidRPr="00792835">
              <w:t>1</w:t>
            </w:r>
            <w:r>
              <w:t>.</w:t>
            </w:r>
            <w:r w:rsidRPr="00792835">
              <w:t>073</w:t>
            </w:r>
          </w:p>
        </w:tc>
        <w:tc>
          <w:tcPr>
            <w:tcW w:w="720" w:type="dxa"/>
            <w:tcBorders>
              <w:bottom w:val="single" w:sz="8" w:space="0" w:color="000000" w:themeColor="text1"/>
            </w:tcBorders>
            <w:vAlign w:val="center"/>
          </w:tcPr>
          <w:p w14:paraId="45C86AA4" w14:textId="77777777" w:rsidR="004442D9" w:rsidRPr="00792835" w:rsidRDefault="004442D9" w:rsidP="005E6AAB">
            <w:pPr>
              <w:autoSpaceDE w:val="0"/>
              <w:autoSpaceDN w:val="0"/>
              <w:adjustRightInd w:val="0"/>
              <w:snapToGrid w:val="0"/>
              <w:spacing w:line="240" w:lineRule="auto"/>
              <w:jc w:val="center"/>
            </w:pPr>
            <w:r w:rsidRPr="00792835">
              <w:t>1</w:t>
            </w:r>
            <w:r>
              <w:t>.</w:t>
            </w:r>
            <w:r w:rsidRPr="00792835">
              <w:t>101</w:t>
            </w:r>
          </w:p>
        </w:tc>
        <w:tc>
          <w:tcPr>
            <w:tcW w:w="720" w:type="dxa"/>
            <w:tcBorders>
              <w:bottom w:val="single" w:sz="8" w:space="0" w:color="000000" w:themeColor="text1"/>
            </w:tcBorders>
            <w:vAlign w:val="center"/>
          </w:tcPr>
          <w:p w14:paraId="34AFF8C9" w14:textId="77777777" w:rsidR="004442D9" w:rsidRPr="00792835" w:rsidRDefault="004442D9" w:rsidP="005E6AAB">
            <w:pPr>
              <w:autoSpaceDE w:val="0"/>
              <w:autoSpaceDN w:val="0"/>
              <w:adjustRightInd w:val="0"/>
              <w:snapToGrid w:val="0"/>
              <w:spacing w:line="240" w:lineRule="auto"/>
              <w:jc w:val="center"/>
            </w:pPr>
            <w:r>
              <w:t>0.</w:t>
            </w:r>
            <w:r w:rsidRPr="00792835">
              <w:t>979</w:t>
            </w:r>
          </w:p>
        </w:tc>
        <w:tc>
          <w:tcPr>
            <w:tcW w:w="720" w:type="dxa"/>
            <w:tcBorders>
              <w:bottom w:val="single" w:sz="8" w:space="0" w:color="000000" w:themeColor="text1"/>
            </w:tcBorders>
            <w:vAlign w:val="center"/>
          </w:tcPr>
          <w:p w14:paraId="5DE7FD60" w14:textId="77777777" w:rsidR="004442D9" w:rsidRPr="00792835" w:rsidRDefault="004442D9" w:rsidP="005E6AAB">
            <w:pPr>
              <w:autoSpaceDE w:val="0"/>
              <w:autoSpaceDN w:val="0"/>
              <w:adjustRightInd w:val="0"/>
              <w:snapToGrid w:val="0"/>
              <w:spacing w:line="240" w:lineRule="auto"/>
              <w:jc w:val="center"/>
            </w:pPr>
            <w:r w:rsidRPr="00792835">
              <w:t>1</w:t>
            </w:r>
            <w:r>
              <w:t>.</w:t>
            </w:r>
            <w:r w:rsidRPr="00792835">
              <w:t>041</w:t>
            </w:r>
          </w:p>
        </w:tc>
        <w:tc>
          <w:tcPr>
            <w:tcW w:w="720" w:type="dxa"/>
            <w:tcBorders>
              <w:bottom w:val="single" w:sz="8" w:space="0" w:color="000000" w:themeColor="text1"/>
            </w:tcBorders>
            <w:vAlign w:val="center"/>
          </w:tcPr>
          <w:p w14:paraId="27F03B38" w14:textId="77777777" w:rsidR="004442D9" w:rsidRPr="00792835" w:rsidRDefault="004442D9" w:rsidP="005E6AAB">
            <w:pPr>
              <w:autoSpaceDE w:val="0"/>
              <w:autoSpaceDN w:val="0"/>
              <w:adjustRightInd w:val="0"/>
              <w:snapToGrid w:val="0"/>
              <w:spacing w:line="240" w:lineRule="auto"/>
              <w:jc w:val="center"/>
            </w:pPr>
            <w:r>
              <w:t>0.</w:t>
            </w:r>
            <w:r w:rsidRPr="00792835">
              <w:t>984</w:t>
            </w:r>
          </w:p>
        </w:tc>
        <w:tc>
          <w:tcPr>
            <w:tcW w:w="720" w:type="dxa"/>
            <w:tcBorders>
              <w:bottom w:val="single" w:sz="8" w:space="0" w:color="000000" w:themeColor="text1"/>
            </w:tcBorders>
            <w:vAlign w:val="center"/>
          </w:tcPr>
          <w:p w14:paraId="461CAA09" w14:textId="77777777" w:rsidR="004442D9" w:rsidRPr="00792835" w:rsidRDefault="004442D9" w:rsidP="005E6AAB">
            <w:pPr>
              <w:autoSpaceDE w:val="0"/>
              <w:autoSpaceDN w:val="0"/>
              <w:adjustRightInd w:val="0"/>
              <w:snapToGrid w:val="0"/>
              <w:spacing w:line="240" w:lineRule="auto"/>
              <w:jc w:val="center"/>
            </w:pPr>
            <w:r w:rsidRPr="00792835">
              <w:t>1</w:t>
            </w:r>
            <w:r>
              <w:t>.</w:t>
            </w:r>
            <w:r w:rsidRPr="00792835">
              <w:t>009</w:t>
            </w:r>
          </w:p>
        </w:tc>
      </w:tr>
      <w:tr w:rsidR="004442D9" w:rsidRPr="00792835" w14:paraId="602D8AE6" w14:textId="77777777" w:rsidTr="005E6AAB">
        <w:trPr>
          <w:trHeight w:val="432"/>
          <w:jc w:val="right"/>
        </w:trPr>
        <w:tc>
          <w:tcPr>
            <w:tcW w:w="1170" w:type="dxa"/>
            <w:vMerge/>
            <w:vAlign w:val="center"/>
          </w:tcPr>
          <w:p w14:paraId="17B7DA5F" w14:textId="77777777" w:rsidR="004442D9" w:rsidRPr="00913E8E" w:rsidRDefault="004442D9" w:rsidP="005E6AAB">
            <w:pPr>
              <w:autoSpaceDE w:val="0"/>
              <w:autoSpaceDN w:val="0"/>
              <w:adjustRightInd w:val="0"/>
              <w:snapToGrid w:val="0"/>
              <w:spacing w:line="240" w:lineRule="auto"/>
              <w:jc w:val="center"/>
              <w:rPr>
                <w:b/>
                <w:bCs/>
              </w:rPr>
            </w:pPr>
          </w:p>
        </w:tc>
        <w:tc>
          <w:tcPr>
            <w:tcW w:w="1260" w:type="dxa"/>
            <w:vMerge w:val="restart"/>
            <w:tcBorders>
              <w:top w:val="single" w:sz="8" w:space="0" w:color="000000" w:themeColor="text1"/>
            </w:tcBorders>
            <w:vAlign w:val="center"/>
          </w:tcPr>
          <w:p w14:paraId="03412D02" w14:textId="074D0040" w:rsidR="004442D9" w:rsidRPr="00913E8E" w:rsidRDefault="004442D9" w:rsidP="005E6AAB">
            <w:pPr>
              <w:autoSpaceDE w:val="0"/>
              <w:autoSpaceDN w:val="0"/>
              <w:adjustRightInd w:val="0"/>
              <w:snapToGrid w:val="0"/>
              <w:spacing w:line="240" w:lineRule="auto"/>
              <w:jc w:val="center"/>
              <w:rPr>
                <w:b/>
                <w:bCs/>
              </w:rPr>
            </w:pPr>
            <w:r w:rsidRPr="00913E8E">
              <w:rPr>
                <w:b/>
                <w:bCs/>
              </w:rPr>
              <w:t>fast</w:t>
            </w:r>
          </w:p>
          <w:p w14:paraId="76684591" w14:textId="77777777" w:rsidR="004442D9" w:rsidRPr="00913E8E" w:rsidRDefault="004442D9" w:rsidP="005E6AAB">
            <w:pPr>
              <w:autoSpaceDE w:val="0"/>
              <w:autoSpaceDN w:val="0"/>
              <w:adjustRightInd w:val="0"/>
              <w:snapToGrid w:val="0"/>
              <w:spacing w:line="240" w:lineRule="auto"/>
              <w:jc w:val="center"/>
              <w:rPr>
                <w:b/>
                <w:bCs/>
              </w:rPr>
            </w:pPr>
            <w:r w:rsidRPr="00913E8E">
              <w:rPr>
                <w:b/>
                <w:bCs/>
              </w:rPr>
              <w:t>breathing</w:t>
            </w:r>
          </w:p>
        </w:tc>
        <w:tc>
          <w:tcPr>
            <w:tcW w:w="1440" w:type="dxa"/>
            <w:tcBorders>
              <w:top w:val="single" w:sz="8" w:space="0" w:color="000000" w:themeColor="text1"/>
            </w:tcBorders>
            <w:vAlign w:val="center"/>
          </w:tcPr>
          <w:p w14:paraId="1941D373" w14:textId="77777777" w:rsidR="004442D9" w:rsidRPr="00913E8E" w:rsidRDefault="004442D9" w:rsidP="005E6AAB">
            <w:pPr>
              <w:autoSpaceDE w:val="0"/>
              <w:autoSpaceDN w:val="0"/>
              <w:adjustRightInd w:val="0"/>
              <w:snapToGrid w:val="0"/>
              <w:spacing w:line="240" w:lineRule="auto"/>
              <w:jc w:val="center"/>
              <w:rPr>
                <w:b/>
                <w:bCs/>
              </w:rPr>
            </w:pPr>
            <w:r w:rsidRPr="00913E8E">
              <w:rPr>
                <w:b/>
                <w:bCs/>
              </w:rPr>
              <w:t>Q</w:t>
            </w:r>
            <w:r w:rsidRPr="00913E8E">
              <w:rPr>
                <w:b/>
                <w:bCs/>
                <w:vertAlign w:val="subscript"/>
              </w:rPr>
              <w:t>in</w:t>
            </w:r>
            <w:r w:rsidRPr="00913E8E">
              <w:rPr>
                <w:b/>
                <w:bCs/>
              </w:rPr>
              <w:t xml:space="preserve"> (L/min)</w:t>
            </w:r>
          </w:p>
        </w:tc>
        <w:tc>
          <w:tcPr>
            <w:tcW w:w="720" w:type="dxa"/>
            <w:tcBorders>
              <w:top w:val="single" w:sz="8" w:space="0" w:color="000000" w:themeColor="text1"/>
            </w:tcBorders>
            <w:vAlign w:val="center"/>
          </w:tcPr>
          <w:p w14:paraId="0D59B26E" w14:textId="77777777" w:rsidR="004442D9" w:rsidRPr="00792835" w:rsidRDefault="004442D9" w:rsidP="005E6AAB">
            <w:pPr>
              <w:autoSpaceDE w:val="0"/>
              <w:autoSpaceDN w:val="0"/>
              <w:adjustRightInd w:val="0"/>
              <w:snapToGrid w:val="0"/>
              <w:spacing w:line="240" w:lineRule="auto"/>
              <w:jc w:val="center"/>
            </w:pPr>
            <w:r w:rsidRPr="00792835">
              <w:t>43.56</w:t>
            </w:r>
          </w:p>
        </w:tc>
        <w:tc>
          <w:tcPr>
            <w:tcW w:w="720" w:type="dxa"/>
            <w:tcBorders>
              <w:top w:val="single" w:sz="8" w:space="0" w:color="000000" w:themeColor="text1"/>
            </w:tcBorders>
            <w:vAlign w:val="center"/>
          </w:tcPr>
          <w:p w14:paraId="451EDCA9" w14:textId="77777777" w:rsidR="004442D9" w:rsidRPr="00792835" w:rsidRDefault="004442D9" w:rsidP="005E6AAB">
            <w:pPr>
              <w:autoSpaceDE w:val="0"/>
              <w:autoSpaceDN w:val="0"/>
              <w:adjustRightInd w:val="0"/>
              <w:snapToGrid w:val="0"/>
              <w:spacing w:line="240" w:lineRule="auto"/>
              <w:jc w:val="center"/>
            </w:pPr>
            <w:r w:rsidRPr="00792835">
              <w:t>41.40</w:t>
            </w:r>
          </w:p>
        </w:tc>
        <w:tc>
          <w:tcPr>
            <w:tcW w:w="720" w:type="dxa"/>
            <w:tcBorders>
              <w:top w:val="single" w:sz="8" w:space="0" w:color="000000" w:themeColor="text1"/>
            </w:tcBorders>
            <w:vAlign w:val="center"/>
          </w:tcPr>
          <w:p w14:paraId="4C0409CC" w14:textId="77777777" w:rsidR="004442D9" w:rsidRPr="00792835" w:rsidRDefault="004442D9" w:rsidP="005E6AAB">
            <w:pPr>
              <w:autoSpaceDE w:val="0"/>
              <w:autoSpaceDN w:val="0"/>
              <w:adjustRightInd w:val="0"/>
              <w:snapToGrid w:val="0"/>
              <w:spacing w:line="240" w:lineRule="auto"/>
              <w:jc w:val="center"/>
            </w:pPr>
            <w:r w:rsidRPr="00792835">
              <w:t>41.94</w:t>
            </w:r>
          </w:p>
        </w:tc>
        <w:tc>
          <w:tcPr>
            <w:tcW w:w="720" w:type="dxa"/>
            <w:tcBorders>
              <w:top w:val="single" w:sz="8" w:space="0" w:color="000000" w:themeColor="text1"/>
            </w:tcBorders>
            <w:vAlign w:val="center"/>
          </w:tcPr>
          <w:p w14:paraId="51F8BF1C" w14:textId="77777777" w:rsidR="004442D9" w:rsidRPr="00792835" w:rsidRDefault="004442D9" w:rsidP="005E6AAB">
            <w:pPr>
              <w:autoSpaceDE w:val="0"/>
              <w:autoSpaceDN w:val="0"/>
              <w:adjustRightInd w:val="0"/>
              <w:snapToGrid w:val="0"/>
              <w:spacing w:line="240" w:lineRule="auto"/>
              <w:jc w:val="center"/>
            </w:pPr>
            <w:r w:rsidRPr="00792835">
              <w:t>39.18</w:t>
            </w:r>
          </w:p>
        </w:tc>
        <w:tc>
          <w:tcPr>
            <w:tcW w:w="720" w:type="dxa"/>
            <w:tcBorders>
              <w:top w:val="single" w:sz="8" w:space="0" w:color="000000" w:themeColor="text1"/>
            </w:tcBorders>
            <w:vAlign w:val="center"/>
          </w:tcPr>
          <w:p w14:paraId="4EC87382" w14:textId="77777777" w:rsidR="004442D9" w:rsidRPr="00792835" w:rsidRDefault="004442D9" w:rsidP="005E6AAB">
            <w:pPr>
              <w:autoSpaceDE w:val="0"/>
              <w:autoSpaceDN w:val="0"/>
              <w:adjustRightInd w:val="0"/>
              <w:snapToGrid w:val="0"/>
              <w:spacing w:line="240" w:lineRule="auto"/>
              <w:jc w:val="center"/>
            </w:pPr>
            <w:r w:rsidRPr="00792835">
              <w:t>40.56</w:t>
            </w:r>
          </w:p>
        </w:tc>
        <w:tc>
          <w:tcPr>
            <w:tcW w:w="720" w:type="dxa"/>
            <w:tcBorders>
              <w:top w:val="single" w:sz="8" w:space="0" w:color="000000" w:themeColor="text1"/>
            </w:tcBorders>
            <w:vAlign w:val="center"/>
          </w:tcPr>
          <w:p w14:paraId="7B041000" w14:textId="77777777" w:rsidR="004442D9" w:rsidRPr="00792835" w:rsidRDefault="004442D9" w:rsidP="005E6AAB">
            <w:pPr>
              <w:autoSpaceDE w:val="0"/>
              <w:autoSpaceDN w:val="0"/>
              <w:adjustRightInd w:val="0"/>
              <w:snapToGrid w:val="0"/>
              <w:spacing w:line="240" w:lineRule="auto"/>
              <w:jc w:val="center"/>
            </w:pPr>
            <w:r w:rsidRPr="00792835">
              <w:t>42.90</w:t>
            </w:r>
          </w:p>
        </w:tc>
        <w:tc>
          <w:tcPr>
            <w:tcW w:w="720" w:type="dxa"/>
            <w:tcBorders>
              <w:top w:val="single" w:sz="8" w:space="0" w:color="000000" w:themeColor="text1"/>
            </w:tcBorders>
            <w:vAlign w:val="center"/>
          </w:tcPr>
          <w:p w14:paraId="65E6BEAB" w14:textId="77777777" w:rsidR="004442D9" w:rsidRPr="00792835" w:rsidRDefault="004442D9" w:rsidP="005E6AAB">
            <w:pPr>
              <w:autoSpaceDE w:val="0"/>
              <w:autoSpaceDN w:val="0"/>
              <w:adjustRightInd w:val="0"/>
              <w:snapToGrid w:val="0"/>
              <w:spacing w:line="240" w:lineRule="auto"/>
              <w:jc w:val="center"/>
            </w:pPr>
            <w:r w:rsidRPr="00792835">
              <w:t>41.16</w:t>
            </w:r>
          </w:p>
        </w:tc>
      </w:tr>
      <w:tr w:rsidR="004442D9" w:rsidRPr="00792835" w14:paraId="50405DFD" w14:textId="77777777" w:rsidTr="005E6AAB">
        <w:trPr>
          <w:trHeight w:val="432"/>
          <w:jc w:val="right"/>
        </w:trPr>
        <w:tc>
          <w:tcPr>
            <w:tcW w:w="1170" w:type="dxa"/>
            <w:vMerge/>
            <w:vAlign w:val="center"/>
          </w:tcPr>
          <w:p w14:paraId="4E367F28" w14:textId="77777777" w:rsidR="004442D9" w:rsidRPr="00913E8E" w:rsidRDefault="004442D9" w:rsidP="005E6AAB">
            <w:pPr>
              <w:autoSpaceDE w:val="0"/>
              <w:autoSpaceDN w:val="0"/>
              <w:adjustRightInd w:val="0"/>
              <w:snapToGrid w:val="0"/>
              <w:spacing w:line="240" w:lineRule="auto"/>
              <w:jc w:val="center"/>
              <w:rPr>
                <w:b/>
                <w:bCs/>
              </w:rPr>
            </w:pPr>
          </w:p>
        </w:tc>
        <w:tc>
          <w:tcPr>
            <w:tcW w:w="1260" w:type="dxa"/>
            <w:vMerge/>
            <w:vAlign w:val="center"/>
          </w:tcPr>
          <w:p w14:paraId="1BB90710" w14:textId="77777777" w:rsidR="004442D9" w:rsidRPr="00913E8E" w:rsidRDefault="004442D9" w:rsidP="005E6AAB">
            <w:pPr>
              <w:autoSpaceDE w:val="0"/>
              <w:autoSpaceDN w:val="0"/>
              <w:adjustRightInd w:val="0"/>
              <w:snapToGrid w:val="0"/>
              <w:spacing w:line="240" w:lineRule="auto"/>
              <w:jc w:val="center"/>
              <w:rPr>
                <w:b/>
                <w:bCs/>
              </w:rPr>
            </w:pPr>
          </w:p>
        </w:tc>
        <w:tc>
          <w:tcPr>
            <w:tcW w:w="1440" w:type="dxa"/>
            <w:vAlign w:val="center"/>
          </w:tcPr>
          <w:p w14:paraId="2450A903" w14:textId="77777777" w:rsidR="004442D9" w:rsidRPr="00913E8E" w:rsidRDefault="004442D9" w:rsidP="005E6AAB">
            <w:pPr>
              <w:autoSpaceDE w:val="0"/>
              <w:autoSpaceDN w:val="0"/>
              <w:adjustRightInd w:val="0"/>
              <w:snapToGrid w:val="0"/>
              <w:spacing w:line="240" w:lineRule="auto"/>
              <w:jc w:val="center"/>
              <w:rPr>
                <w:b/>
                <w:bCs/>
              </w:rPr>
            </w:pPr>
            <w:proofErr w:type="spellStart"/>
            <w:r w:rsidRPr="00913E8E">
              <w:rPr>
                <w:b/>
                <w:bCs/>
              </w:rPr>
              <w:t>Q</w:t>
            </w:r>
            <w:r w:rsidRPr="00913E8E">
              <w:rPr>
                <w:b/>
                <w:bCs/>
                <w:vertAlign w:val="subscript"/>
              </w:rPr>
              <w:t>ex</w:t>
            </w:r>
            <w:proofErr w:type="spellEnd"/>
            <w:r w:rsidRPr="00913E8E">
              <w:rPr>
                <w:b/>
                <w:bCs/>
              </w:rPr>
              <w:t xml:space="preserve"> (L/min)</w:t>
            </w:r>
          </w:p>
        </w:tc>
        <w:tc>
          <w:tcPr>
            <w:tcW w:w="720" w:type="dxa"/>
            <w:vAlign w:val="center"/>
          </w:tcPr>
          <w:p w14:paraId="45709468" w14:textId="77777777" w:rsidR="004442D9" w:rsidRPr="00792835" w:rsidRDefault="004442D9" w:rsidP="005E6AAB">
            <w:pPr>
              <w:autoSpaceDE w:val="0"/>
              <w:autoSpaceDN w:val="0"/>
              <w:adjustRightInd w:val="0"/>
              <w:snapToGrid w:val="0"/>
              <w:spacing w:line="240" w:lineRule="auto"/>
              <w:jc w:val="center"/>
            </w:pPr>
            <w:r w:rsidRPr="00792835">
              <w:t>45.30</w:t>
            </w:r>
          </w:p>
        </w:tc>
        <w:tc>
          <w:tcPr>
            <w:tcW w:w="720" w:type="dxa"/>
            <w:vAlign w:val="center"/>
          </w:tcPr>
          <w:p w14:paraId="0AFA3C17" w14:textId="77777777" w:rsidR="004442D9" w:rsidRPr="00792835" w:rsidRDefault="004442D9" w:rsidP="005E6AAB">
            <w:pPr>
              <w:autoSpaceDE w:val="0"/>
              <w:autoSpaceDN w:val="0"/>
              <w:adjustRightInd w:val="0"/>
              <w:snapToGrid w:val="0"/>
              <w:spacing w:line="240" w:lineRule="auto"/>
              <w:jc w:val="center"/>
            </w:pPr>
            <w:r w:rsidRPr="00792835">
              <w:t>40.02</w:t>
            </w:r>
          </w:p>
        </w:tc>
        <w:tc>
          <w:tcPr>
            <w:tcW w:w="720" w:type="dxa"/>
            <w:vAlign w:val="center"/>
          </w:tcPr>
          <w:p w14:paraId="3CDFFDD2" w14:textId="77777777" w:rsidR="004442D9" w:rsidRPr="00792835" w:rsidRDefault="004442D9" w:rsidP="005E6AAB">
            <w:pPr>
              <w:autoSpaceDE w:val="0"/>
              <w:autoSpaceDN w:val="0"/>
              <w:adjustRightInd w:val="0"/>
              <w:snapToGrid w:val="0"/>
              <w:spacing w:line="240" w:lineRule="auto"/>
              <w:jc w:val="center"/>
            </w:pPr>
            <w:r w:rsidRPr="00792835">
              <w:t>41.64</w:t>
            </w:r>
          </w:p>
        </w:tc>
        <w:tc>
          <w:tcPr>
            <w:tcW w:w="720" w:type="dxa"/>
            <w:vAlign w:val="center"/>
          </w:tcPr>
          <w:p w14:paraId="7819355B" w14:textId="77777777" w:rsidR="004442D9" w:rsidRPr="00792835" w:rsidRDefault="004442D9" w:rsidP="005E6AAB">
            <w:pPr>
              <w:autoSpaceDE w:val="0"/>
              <w:autoSpaceDN w:val="0"/>
              <w:adjustRightInd w:val="0"/>
              <w:snapToGrid w:val="0"/>
              <w:spacing w:line="240" w:lineRule="auto"/>
              <w:jc w:val="center"/>
            </w:pPr>
            <w:r w:rsidRPr="00792835">
              <w:t>40.50</w:t>
            </w:r>
          </w:p>
        </w:tc>
        <w:tc>
          <w:tcPr>
            <w:tcW w:w="720" w:type="dxa"/>
            <w:vAlign w:val="center"/>
          </w:tcPr>
          <w:p w14:paraId="7A20DC9D" w14:textId="77777777" w:rsidR="004442D9" w:rsidRPr="00792835" w:rsidRDefault="004442D9" w:rsidP="005E6AAB">
            <w:pPr>
              <w:autoSpaceDE w:val="0"/>
              <w:autoSpaceDN w:val="0"/>
              <w:adjustRightInd w:val="0"/>
              <w:snapToGrid w:val="0"/>
              <w:spacing w:line="240" w:lineRule="auto"/>
              <w:jc w:val="center"/>
            </w:pPr>
            <w:r w:rsidRPr="00792835">
              <w:t>42.18</w:t>
            </w:r>
          </w:p>
        </w:tc>
        <w:tc>
          <w:tcPr>
            <w:tcW w:w="720" w:type="dxa"/>
            <w:vAlign w:val="center"/>
          </w:tcPr>
          <w:p w14:paraId="59BC7D47" w14:textId="77777777" w:rsidR="004442D9" w:rsidRPr="00792835" w:rsidRDefault="004442D9" w:rsidP="005E6AAB">
            <w:pPr>
              <w:autoSpaceDE w:val="0"/>
              <w:autoSpaceDN w:val="0"/>
              <w:adjustRightInd w:val="0"/>
              <w:snapToGrid w:val="0"/>
              <w:spacing w:line="240" w:lineRule="auto"/>
              <w:jc w:val="center"/>
            </w:pPr>
            <w:r w:rsidRPr="00792835">
              <w:t>40.02</w:t>
            </w:r>
          </w:p>
        </w:tc>
        <w:tc>
          <w:tcPr>
            <w:tcW w:w="720" w:type="dxa"/>
            <w:vAlign w:val="center"/>
          </w:tcPr>
          <w:p w14:paraId="2F1EEB94" w14:textId="77777777" w:rsidR="004442D9" w:rsidRPr="00792835" w:rsidRDefault="004442D9" w:rsidP="005E6AAB">
            <w:pPr>
              <w:autoSpaceDE w:val="0"/>
              <w:autoSpaceDN w:val="0"/>
              <w:adjustRightInd w:val="0"/>
              <w:snapToGrid w:val="0"/>
              <w:spacing w:line="240" w:lineRule="auto"/>
              <w:jc w:val="center"/>
            </w:pPr>
            <w:r w:rsidRPr="00792835">
              <w:t>40.74</w:t>
            </w:r>
          </w:p>
        </w:tc>
      </w:tr>
      <w:tr w:rsidR="004442D9" w:rsidRPr="00792835" w14:paraId="074ADE32" w14:textId="77777777" w:rsidTr="005E6AAB">
        <w:trPr>
          <w:trHeight w:val="432"/>
          <w:jc w:val="right"/>
        </w:trPr>
        <w:tc>
          <w:tcPr>
            <w:tcW w:w="1170" w:type="dxa"/>
            <w:vMerge/>
            <w:tcBorders>
              <w:bottom w:val="single" w:sz="8" w:space="0" w:color="000000" w:themeColor="text1"/>
            </w:tcBorders>
            <w:vAlign w:val="center"/>
          </w:tcPr>
          <w:p w14:paraId="506288DA" w14:textId="77777777" w:rsidR="004442D9" w:rsidRPr="00913E8E" w:rsidRDefault="004442D9" w:rsidP="005E6AAB">
            <w:pPr>
              <w:autoSpaceDE w:val="0"/>
              <w:autoSpaceDN w:val="0"/>
              <w:adjustRightInd w:val="0"/>
              <w:snapToGrid w:val="0"/>
              <w:spacing w:line="240" w:lineRule="auto"/>
              <w:jc w:val="center"/>
              <w:rPr>
                <w:b/>
                <w:bCs/>
              </w:rPr>
            </w:pPr>
          </w:p>
        </w:tc>
        <w:tc>
          <w:tcPr>
            <w:tcW w:w="1260" w:type="dxa"/>
            <w:vMerge/>
            <w:tcBorders>
              <w:bottom w:val="single" w:sz="8" w:space="0" w:color="000000" w:themeColor="text1"/>
            </w:tcBorders>
            <w:vAlign w:val="center"/>
          </w:tcPr>
          <w:p w14:paraId="6F28FA25" w14:textId="77777777" w:rsidR="004442D9" w:rsidRPr="00913E8E" w:rsidRDefault="004442D9" w:rsidP="005E6AAB">
            <w:pPr>
              <w:autoSpaceDE w:val="0"/>
              <w:autoSpaceDN w:val="0"/>
              <w:adjustRightInd w:val="0"/>
              <w:snapToGrid w:val="0"/>
              <w:spacing w:line="240" w:lineRule="auto"/>
              <w:jc w:val="center"/>
              <w:rPr>
                <w:b/>
                <w:bCs/>
              </w:rPr>
            </w:pPr>
          </w:p>
        </w:tc>
        <w:tc>
          <w:tcPr>
            <w:tcW w:w="1440" w:type="dxa"/>
            <w:tcBorders>
              <w:bottom w:val="single" w:sz="8" w:space="0" w:color="000000" w:themeColor="text1"/>
            </w:tcBorders>
            <w:vAlign w:val="center"/>
          </w:tcPr>
          <w:p w14:paraId="12114D50" w14:textId="77777777" w:rsidR="004442D9" w:rsidRPr="00913E8E" w:rsidRDefault="004442D9" w:rsidP="005E6AAB">
            <w:pPr>
              <w:autoSpaceDE w:val="0"/>
              <w:autoSpaceDN w:val="0"/>
              <w:adjustRightInd w:val="0"/>
              <w:snapToGrid w:val="0"/>
              <w:spacing w:line="240" w:lineRule="auto"/>
              <w:jc w:val="center"/>
              <w:rPr>
                <w:b/>
                <w:bCs/>
              </w:rPr>
            </w:pPr>
            <w:r w:rsidRPr="00913E8E">
              <w:rPr>
                <w:b/>
                <w:bCs/>
              </w:rPr>
              <w:t>TV (L)</w:t>
            </w:r>
          </w:p>
        </w:tc>
        <w:tc>
          <w:tcPr>
            <w:tcW w:w="720" w:type="dxa"/>
            <w:tcBorders>
              <w:bottom w:val="single" w:sz="8" w:space="0" w:color="000000" w:themeColor="text1"/>
            </w:tcBorders>
            <w:vAlign w:val="center"/>
          </w:tcPr>
          <w:p w14:paraId="3CCFB0E2" w14:textId="77777777" w:rsidR="004442D9" w:rsidRPr="00792835" w:rsidRDefault="004442D9" w:rsidP="005E6AAB">
            <w:pPr>
              <w:autoSpaceDE w:val="0"/>
              <w:autoSpaceDN w:val="0"/>
              <w:adjustRightInd w:val="0"/>
              <w:snapToGrid w:val="0"/>
              <w:spacing w:line="240" w:lineRule="auto"/>
              <w:jc w:val="center"/>
            </w:pPr>
            <w:r w:rsidRPr="00792835">
              <w:t>1</w:t>
            </w:r>
            <w:r>
              <w:t>.</w:t>
            </w:r>
            <w:r w:rsidRPr="00792835">
              <w:t>127</w:t>
            </w:r>
          </w:p>
        </w:tc>
        <w:tc>
          <w:tcPr>
            <w:tcW w:w="720" w:type="dxa"/>
            <w:tcBorders>
              <w:bottom w:val="single" w:sz="8" w:space="0" w:color="000000" w:themeColor="text1"/>
            </w:tcBorders>
            <w:vAlign w:val="center"/>
          </w:tcPr>
          <w:p w14:paraId="06C19822" w14:textId="77777777" w:rsidR="004442D9" w:rsidRPr="00792835" w:rsidRDefault="004442D9" w:rsidP="005E6AAB">
            <w:pPr>
              <w:autoSpaceDE w:val="0"/>
              <w:autoSpaceDN w:val="0"/>
              <w:adjustRightInd w:val="0"/>
              <w:snapToGrid w:val="0"/>
              <w:spacing w:line="240" w:lineRule="auto"/>
              <w:jc w:val="center"/>
            </w:pPr>
            <w:r w:rsidRPr="00792835">
              <w:t>1</w:t>
            </w:r>
            <w:r>
              <w:t>.</w:t>
            </w:r>
            <w:r w:rsidRPr="00792835">
              <w:t>019</w:t>
            </w:r>
          </w:p>
        </w:tc>
        <w:tc>
          <w:tcPr>
            <w:tcW w:w="720" w:type="dxa"/>
            <w:tcBorders>
              <w:bottom w:val="single" w:sz="8" w:space="0" w:color="000000" w:themeColor="text1"/>
            </w:tcBorders>
            <w:vAlign w:val="center"/>
          </w:tcPr>
          <w:p w14:paraId="4BF61583" w14:textId="77777777" w:rsidR="004442D9" w:rsidRPr="00792835" w:rsidRDefault="004442D9" w:rsidP="005E6AAB">
            <w:pPr>
              <w:autoSpaceDE w:val="0"/>
              <w:autoSpaceDN w:val="0"/>
              <w:adjustRightInd w:val="0"/>
              <w:snapToGrid w:val="0"/>
              <w:spacing w:line="240" w:lineRule="auto"/>
              <w:jc w:val="center"/>
            </w:pPr>
            <w:r w:rsidRPr="00792835">
              <w:t>1</w:t>
            </w:r>
            <w:r>
              <w:t>.</w:t>
            </w:r>
            <w:r w:rsidRPr="00792835">
              <w:t>038</w:t>
            </w:r>
          </w:p>
        </w:tc>
        <w:tc>
          <w:tcPr>
            <w:tcW w:w="720" w:type="dxa"/>
            <w:tcBorders>
              <w:bottom w:val="single" w:sz="8" w:space="0" w:color="000000" w:themeColor="text1"/>
            </w:tcBorders>
            <w:vAlign w:val="center"/>
          </w:tcPr>
          <w:p w14:paraId="3AA40F2B" w14:textId="77777777" w:rsidR="004442D9" w:rsidRPr="00792835" w:rsidRDefault="004442D9" w:rsidP="005E6AAB">
            <w:pPr>
              <w:autoSpaceDE w:val="0"/>
              <w:autoSpaceDN w:val="0"/>
              <w:adjustRightInd w:val="0"/>
              <w:snapToGrid w:val="0"/>
              <w:spacing w:line="240" w:lineRule="auto"/>
              <w:jc w:val="center"/>
            </w:pPr>
            <w:r w:rsidRPr="00792835">
              <w:t>1</w:t>
            </w:r>
            <w:r>
              <w:t>.</w:t>
            </w:r>
            <w:r w:rsidRPr="00792835">
              <w:t>012</w:t>
            </w:r>
          </w:p>
        </w:tc>
        <w:tc>
          <w:tcPr>
            <w:tcW w:w="720" w:type="dxa"/>
            <w:tcBorders>
              <w:bottom w:val="single" w:sz="8" w:space="0" w:color="000000" w:themeColor="text1"/>
            </w:tcBorders>
            <w:vAlign w:val="center"/>
          </w:tcPr>
          <w:p w14:paraId="42E6B086" w14:textId="77777777" w:rsidR="004442D9" w:rsidRPr="00792835" w:rsidRDefault="004442D9" w:rsidP="005E6AAB">
            <w:pPr>
              <w:autoSpaceDE w:val="0"/>
              <w:autoSpaceDN w:val="0"/>
              <w:adjustRightInd w:val="0"/>
              <w:snapToGrid w:val="0"/>
              <w:spacing w:line="240" w:lineRule="auto"/>
              <w:jc w:val="center"/>
            </w:pPr>
            <w:r w:rsidRPr="00792835">
              <w:t>1</w:t>
            </w:r>
            <w:r>
              <w:t>.</w:t>
            </w:r>
            <w:r w:rsidRPr="00792835">
              <w:t>043</w:t>
            </w:r>
          </w:p>
        </w:tc>
        <w:tc>
          <w:tcPr>
            <w:tcW w:w="720" w:type="dxa"/>
            <w:tcBorders>
              <w:bottom w:val="single" w:sz="8" w:space="0" w:color="000000" w:themeColor="text1"/>
            </w:tcBorders>
            <w:vAlign w:val="center"/>
          </w:tcPr>
          <w:p w14:paraId="270EDE98" w14:textId="77777777" w:rsidR="004442D9" w:rsidRPr="00792835" w:rsidRDefault="004442D9" w:rsidP="005E6AAB">
            <w:pPr>
              <w:autoSpaceDE w:val="0"/>
              <w:autoSpaceDN w:val="0"/>
              <w:adjustRightInd w:val="0"/>
              <w:snapToGrid w:val="0"/>
              <w:spacing w:line="240" w:lineRule="auto"/>
              <w:jc w:val="center"/>
            </w:pPr>
            <w:r>
              <w:t>0.</w:t>
            </w:r>
            <w:r w:rsidRPr="00792835">
              <w:t>924</w:t>
            </w:r>
          </w:p>
        </w:tc>
        <w:tc>
          <w:tcPr>
            <w:tcW w:w="720" w:type="dxa"/>
            <w:tcBorders>
              <w:bottom w:val="single" w:sz="8" w:space="0" w:color="000000" w:themeColor="text1"/>
            </w:tcBorders>
            <w:vAlign w:val="center"/>
          </w:tcPr>
          <w:p w14:paraId="007E45DD" w14:textId="77777777" w:rsidR="004442D9" w:rsidRPr="00792835" w:rsidRDefault="004442D9" w:rsidP="005E6AAB">
            <w:pPr>
              <w:autoSpaceDE w:val="0"/>
              <w:autoSpaceDN w:val="0"/>
              <w:adjustRightInd w:val="0"/>
              <w:snapToGrid w:val="0"/>
              <w:spacing w:line="240" w:lineRule="auto"/>
              <w:jc w:val="center"/>
            </w:pPr>
            <w:r>
              <w:t>0.</w:t>
            </w:r>
            <w:r w:rsidRPr="00792835">
              <w:t>923</w:t>
            </w:r>
          </w:p>
        </w:tc>
      </w:tr>
      <w:tr w:rsidR="005E6AAB" w:rsidRPr="00792835" w14:paraId="5361240B" w14:textId="77777777" w:rsidTr="005E6AAB">
        <w:trPr>
          <w:trHeight w:val="432"/>
          <w:jc w:val="right"/>
        </w:trPr>
        <w:tc>
          <w:tcPr>
            <w:tcW w:w="1170" w:type="dxa"/>
            <w:vMerge w:val="restart"/>
            <w:tcBorders>
              <w:top w:val="single" w:sz="8" w:space="0" w:color="000000" w:themeColor="text1"/>
            </w:tcBorders>
            <w:vAlign w:val="center"/>
          </w:tcPr>
          <w:p w14:paraId="5E3ACC66" w14:textId="62D05A1C" w:rsidR="005E6AAB" w:rsidRPr="00913E8E" w:rsidRDefault="005E6AAB" w:rsidP="005E6AAB">
            <w:pPr>
              <w:autoSpaceDE w:val="0"/>
              <w:autoSpaceDN w:val="0"/>
              <w:adjustRightInd w:val="0"/>
              <w:snapToGrid w:val="0"/>
              <w:spacing w:line="240" w:lineRule="auto"/>
              <w:jc w:val="center"/>
              <w:rPr>
                <w:b/>
                <w:bCs/>
              </w:rPr>
            </w:pPr>
            <w:proofErr w:type="spellStart"/>
            <w:r w:rsidRPr="00913E8E">
              <w:rPr>
                <w:b/>
                <w:bCs/>
              </w:rPr>
              <w:t>d</w:t>
            </w:r>
            <w:r w:rsidRPr="00913E8E">
              <w:rPr>
                <w:b/>
                <w:bCs/>
                <w:vertAlign w:val="subscript"/>
              </w:rPr>
              <w:t>p</w:t>
            </w:r>
            <w:proofErr w:type="spellEnd"/>
            <w:r w:rsidRPr="00913E8E">
              <w:rPr>
                <w:b/>
                <w:bCs/>
                <w:vertAlign w:val="subscript"/>
              </w:rPr>
              <w:t xml:space="preserve"> </w:t>
            </w:r>
            <w:r w:rsidRPr="00913E8E">
              <w:rPr>
                <w:b/>
                <w:bCs/>
              </w:rPr>
              <w:t>= 2.9µm</w:t>
            </w:r>
          </w:p>
        </w:tc>
        <w:tc>
          <w:tcPr>
            <w:tcW w:w="1260" w:type="dxa"/>
            <w:vMerge w:val="restart"/>
            <w:tcBorders>
              <w:top w:val="single" w:sz="8" w:space="0" w:color="000000" w:themeColor="text1"/>
            </w:tcBorders>
            <w:vAlign w:val="center"/>
          </w:tcPr>
          <w:p w14:paraId="75C0FDB2" w14:textId="300F5D9C" w:rsidR="005E6AAB" w:rsidRPr="00913E8E" w:rsidRDefault="005E6AAB" w:rsidP="005E6AAB">
            <w:pPr>
              <w:autoSpaceDE w:val="0"/>
              <w:autoSpaceDN w:val="0"/>
              <w:adjustRightInd w:val="0"/>
              <w:snapToGrid w:val="0"/>
              <w:spacing w:line="240" w:lineRule="auto"/>
              <w:jc w:val="center"/>
              <w:rPr>
                <w:b/>
                <w:bCs/>
              </w:rPr>
            </w:pPr>
            <w:r w:rsidRPr="00913E8E">
              <w:rPr>
                <w:b/>
                <w:bCs/>
              </w:rPr>
              <w:t>slow</w:t>
            </w:r>
          </w:p>
          <w:p w14:paraId="10C05F27" w14:textId="07D1847D" w:rsidR="005E6AAB" w:rsidRPr="00913E8E" w:rsidRDefault="005E6AAB" w:rsidP="005E6AAB">
            <w:pPr>
              <w:autoSpaceDE w:val="0"/>
              <w:autoSpaceDN w:val="0"/>
              <w:adjustRightInd w:val="0"/>
              <w:snapToGrid w:val="0"/>
              <w:spacing w:line="240" w:lineRule="auto"/>
              <w:jc w:val="center"/>
              <w:rPr>
                <w:b/>
                <w:bCs/>
              </w:rPr>
            </w:pPr>
            <w:r w:rsidRPr="00913E8E">
              <w:rPr>
                <w:b/>
                <w:bCs/>
              </w:rPr>
              <w:t>breathing</w:t>
            </w:r>
          </w:p>
        </w:tc>
        <w:tc>
          <w:tcPr>
            <w:tcW w:w="1440" w:type="dxa"/>
            <w:tcBorders>
              <w:top w:val="single" w:sz="8" w:space="0" w:color="000000" w:themeColor="text1"/>
            </w:tcBorders>
            <w:vAlign w:val="center"/>
          </w:tcPr>
          <w:p w14:paraId="3F0F2127" w14:textId="77777777" w:rsidR="005E6AAB" w:rsidRPr="00913E8E" w:rsidRDefault="005E6AAB" w:rsidP="005E6AAB">
            <w:pPr>
              <w:autoSpaceDE w:val="0"/>
              <w:autoSpaceDN w:val="0"/>
              <w:adjustRightInd w:val="0"/>
              <w:snapToGrid w:val="0"/>
              <w:spacing w:line="240" w:lineRule="auto"/>
              <w:jc w:val="center"/>
              <w:rPr>
                <w:b/>
                <w:bCs/>
              </w:rPr>
            </w:pPr>
            <w:r w:rsidRPr="00913E8E">
              <w:rPr>
                <w:b/>
                <w:bCs/>
              </w:rPr>
              <w:t>Q</w:t>
            </w:r>
            <w:r w:rsidRPr="00913E8E">
              <w:rPr>
                <w:b/>
                <w:bCs/>
                <w:vertAlign w:val="subscript"/>
              </w:rPr>
              <w:t>in</w:t>
            </w:r>
            <w:r w:rsidRPr="00913E8E">
              <w:rPr>
                <w:b/>
                <w:bCs/>
              </w:rPr>
              <w:t xml:space="preserve"> (L/min)</w:t>
            </w:r>
          </w:p>
        </w:tc>
        <w:tc>
          <w:tcPr>
            <w:tcW w:w="720" w:type="dxa"/>
            <w:tcBorders>
              <w:top w:val="single" w:sz="8" w:space="0" w:color="000000" w:themeColor="text1"/>
            </w:tcBorders>
            <w:vAlign w:val="center"/>
          </w:tcPr>
          <w:p w14:paraId="4277A1AC" w14:textId="77777777" w:rsidR="005E6AAB" w:rsidRPr="00792835" w:rsidRDefault="005E6AAB" w:rsidP="005E6AAB">
            <w:pPr>
              <w:autoSpaceDE w:val="0"/>
              <w:autoSpaceDN w:val="0"/>
              <w:adjustRightInd w:val="0"/>
              <w:snapToGrid w:val="0"/>
              <w:spacing w:line="240" w:lineRule="auto"/>
              <w:jc w:val="center"/>
            </w:pPr>
            <w:r w:rsidRPr="00792835">
              <w:t>21.66</w:t>
            </w:r>
          </w:p>
        </w:tc>
        <w:tc>
          <w:tcPr>
            <w:tcW w:w="720" w:type="dxa"/>
            <w:tcBorders>
              <w:top w:val="single" w:sz="8" w:space="0" w:color="000000" w:themeColor="text1"/>
            </w:tcBorders>
            <w:vAlign w:val="center"/>
          </w:tcPr>
          <w:p w14:paraId="0282086C" w14:textId="77777777" w:rsidR="005E6AAB" w:rsidRPr="00792835" w:rsidRDefault="005E6AAB" w:rsidP="005E6AAB">
            <w:pPr>
              <w:autoSpaceDE w:val="0"/>
              <w:autoSpaceDN w:val="0"/>
              <w:adjustRightInd w:val="0"/>
              <w:snapToGrid w:val="0"/>
              <w:spacing w:line="240" w:lineRule="auto"/>
              <w:jc w:val="center"/>
            </w:pPr>
            <w:r w:rsidRPr="00792835">
              <w:t>19.38</w:t>
            </w:r>
          </w:p>
        </w:tc>
        <w:tc>
          <w:tcPr>
            <w:tcW w:w="720" w:type="dxa"/>
            <w:tcBorders>
              <w:top w:val="single" w:sz="8" w:space="0" w:color="000000" w:themeColor="text1"/>
            </w:tcBorders>
            <w:vAlign w:val="center"/>
          </w:tcPr>
          <w:p w14:paraId="5189CEE8" w14:textId="77777777" w:rsidR="005E6AAB" w:rsidRPr="00792835" w:rsidRDefault="005E6AAB" w:rsidP="005E6AAB">
            <w:pPr>
              <w:autoSpaceDE w:val="0"/>
              <w:autoSpaceDN w:val="0"/>
              <w:adjustRightInd w:val="0"/>
              <w:snapToGrid w:val="0"/>
              <w:spacing w:line="240" w:lineRule="auto"/>
              <w:jc w:val="center"/>
            </w:pPr>
            <w:r w:rsidRPr="00792835">
              <w:t>17.70</w:t>
            </w:r>
          </w:p>
        </w:tc>
        <w:tc>
          <w:tcPr>
            <w:tcW w:w="720" w:type="dxa"/>
            <w:tcBorders>
              <w:top w:val="single" w:sz="8" w:space="0" w:color="000000" w:themeColor="text1"/>
            </w:tcBorders>
            <w:vAlign w:val="center"/>
          </w:tcPr>
          <w:p w14:paraId="2ED3728D" w14:textId="77777777" w:rsidR="005E6AAB" w:rsidRPr="00792835" w:rsidRDefault="005E6AAB" w:rsidP="005E6AAB">
            <w:pPr>
              <w:autoSpaceDE w:val="0"/>
              <w:autoSpaceDN w:val="0"/>
              <w:adjustRightInd w:val="0"/>
              <w:snapToGrid w:val="0"/>
              <w:spacing w:line="240" w:lineRule="auto"/>
              <w:jc w:val="center"/>
            </w:pPr>
            <w:r w:rsidRPr="00792835">
              <w:t>17.16</w:t>
            </w:r>
          </w:p>
        </w:tc>
        <w:tc>
          <w:tcPr>
            <w:tcW w:w="720" w:type="dxa"/>
            <w:tcBorders>
              <w:top w:val="single" w:sz="8" w:space="0" w:color="000000" w:themeColor="text1"/>
            </w:tcBorders>
            <w:vAlign w:val="center"/>
          </w:tcPr>
          <w:p w14:paraId="00DE54A8" w14:textId="77777777" w:rsidR="005E6AAB" w:rsidRPr="00792835" w:rsidRDefault="005E6AAB" w:rsidP="005E6AAB">
            <w:pPr>
              <w:autoSpaceDE w:val="0"/>
              <w:autoSpaceDN w:val="0"/>
              <w:adjustRightInd w:val="0"/>
              <w:snapToGrid w:val="0"/>
              <w:spacing w:line="240" w:lineRule="auto"/>
              <w:jc w:val="center"/>
            </w:pPr>
            <w:r w:rsidRPr="00792835">
              <w:t>18.66</w:t>
            </w:r>
          </w:p>
        </w:tc>
        <w:tc>
          <w:tcPr>
            <w:tcW w:w="720" w:type="dxa"/>
            <w:tcBorders>
              <w:top w:val="single" w:sz="8" w:space="0" w:color="000000" w:themeColor="text1"/>
            </w:tcBorders>
            <w:vAlign w:val="center"/>
          </w:tcPr>
          <w:p w14:paraId="6C6264CE" w14:textId="77777777" w:rsidR="005E6AAB" w:rsidRPr="00792835" w:rsidRDefault="005E6AAB" w:rsidP="005E6AAB">
            <w:pPr>
              <w:autoSpaceDE w:val="0"/>
              <w:autoSpaceDN w:val="0"/>
              <w:adjustRightInd w:val="0"/>
              <w:snapToGrid w:val="0"/>
              <w:spacing w:line="240" w:lineRule="auto"/>
              <w:jc w:val="center"/>
            </w:pPr>
            <w:r w:rsidRPr="00792835">
              <w:t>18.18</w:t>
            </w:r>
          </w:p>
        </w:tc>
        <w:tc>
          <w:tcPr>
            <w:tcW w:w="720" w:type="dxa"/>
            <w:tcBorders>
              <w:top w:val="single" w:sz="8" w:space="0" w:color="000000" w:themeColor="text1"/>
            </w:tcBorders>
            <w:vAlign w:val="center"/>
          </w:tcPr>
          <w:p w14:paraId="15C22063" w14:textId="77777777" w:rsidR="005E6AAB" w:rsidRPr="00792835" w:rsidRDefault="005E6AAB" w:rsidP="005E6AAB">
            <w:pPr>
              <w:autoSpaceDE w:val="0"/>
              <w:autoSpaceDN w:val="0"/>
              <w:adjustRightInd w:val="0"/>
              <w:snapToGrid w:val="0"/>
              <w:spacing w:line="240" w:lineRule="auto"/>
              <w:jc w:val="center"/>
            </w:pPr>
            <w:r w:rsidRPr="00792835">
              <w:t>18.30</w:t>
            </w:r>
          </w:p>
        </w:tc>
      </w:tr>
      <w:tr w:rsidR="005E6AAB" w:rsidRPr="00792835" w14:paraId="6DDE41C1" w14:textId="77777777" w:rsidTr="005E6AAB">
        <w:trPr>
          <w:trHeight w:val="432"/>
          <w:jc w:val="right"/>
        </w:trPr>
        <w:tc>
          <w:tcPr>
            <w:tcW w:w="1170" w:type="dxa"/>
            <w:vMerge/>
            <w:vAlign w:val="center"/>
          </w:tcPr>
          <w:p w14:paraId="50B0AF09" w14:textId="77777777" w:rsidR="005E6AAB" w:rsidRPr="00913E8E" w:rsidRDefault="005E6AAB" w:rsidP="005E6AAB">
            <w:pPr>
              <w:autoSpaceDE w:val="0"/>
              <w:autoSpaceDN w:val="0"/>
              <w:adjustRightInd w:val="0"/>
              <w:snapToGrid w:val="0"/>
              <w:spacing w:line="240" w:lineRule="auto"/>
              <w:jc w:val="center"/>
              <w:rPr>
                <w:b/>
                <w:bCs/>
              </w:rPr>
            </w:pPr>
          </w:p>
        </w:tc>
        <w:tc>
          <w:tcPr>
            <w:tcW w:w="1260" w:type="dxa"/>
            <w:vMerge/>
            <w:vAlign w:val="center"/>
          </w:tcPr>
          <w:p w14:paraId="661FC435" w14:textId="44907ABA" w:rsidR="005E6AAB" w:rsidRPr="00913E8E" w:rsidRDefault="005E6AAB" w:rsidP="005E6AAB">
            <w:pPr>
              <w:autoSpaceDE w:val="0"/>
              <w:autoSpaceDN w:val="0"/>
              <w:adjustRightInd w:val="0"/>
              <w:snapToGrid w:val="0"/>
              <w:spacing w:line="240" w:lineRule="auto"/>
              <w:jc w:val="center"/>
              <w:rPr>
                <w:b/>
                <w:bCs/>
              </w:rPr>
            </w:pPr>
          </w:p>
        </w:tc>
        <w:tc>
          <w:tcPr>
            <w:tcW w:w="1440" w:type="dxa"/>
            <w:vAlign w:val="center"/>
          </w:tcPr>
          <w:p w14:paraId="6BB70862" w14:textId="77777777" w:rsidR="005E6AAB" w:rsidRPr="00913E8E" w:rsidRDefault="005E6AAB" w:rsidP="005E6AAB">
            <w:pPr>
              <w:autoSpaceDE w:val="0"/>
              <w:autoSpaceDN w:val="0"/>
              <w:adjustRightInd w:val="0"/>
              <w:snapToGrid w:val="0"/>
              <w:spacing w:line="240" w:lineRule="auto"/>
              <w:jc w:val="center"/>
              <w:rPr>
                <w:b/>
                <w:bCs/>
              </w:rPr>
            </w:pPr>
            <w:proofErr w:type="spellStart"/>
            <w:r w:rsidRPr="00913E8E">
              <w:rPr>
                <w:b/>
                <w:bCs/>
              </w:rPr>
              <w:t>Q</w:t>
            </w:r>
            <w:r w:rsidRPr="00913E8E">
              <w:rPr>
                <w:b/>
                <w:bCs/>
                <w:vertAlign w:val="subscript"/>
              </w:rPr>
              <w:t>ex</w:t>
            </w:r>
            <w:proofErr w:type="spellEnd"/>
            <w:r w:rsidRPr="00913E8E">
              <w:rPr>
                <w:b/>
                <w:bCs/>
              </w:rPr>
              <w:t xml:space="preserve"> (L/min)</w:t>
            </w:r>
          </w:p>
        </w:tc>
        <w:tc>
          <w:tcPr>
            <w:tcW w:w="720" w:type="dxa"/>
            <w:vAlign w:val="center"/>
          </w:tcPr>
          <w:p w14:paraId="67C97D5A" w14:textId="77777777" w:rsidR="005E6AAB" w:rsidRPr="00792835" w:rsidRDefault="005E6AAB" w:rsidP="005E6AAB">
            <w:pPr>
              <w:autoSpaceDE w:val="0"/>
              <w:autoSpaceDN w:val="0"/>
              <w:adjustRightInd w:val="0"/>
              <w:snapToGrid w:val="0"/>
              <w:spacing w:line="240" w:lineRule="auto"/>
              <w:jc w:val="center"/>
            </w:pPr>
            <w:r w:rsidRPr="00792835">
              <w:t>23.16</w:t>
            </w:r>
          </w:p>
        </w:tc>
        <w:tc>
          <w:tcPr>
            <w:tcW w:w="720" w:type="dxa"/>
            <w:vAlign w:val="center"/>
          </w:tcPr>
          <w:p w14:paraId="37DAD94F" w14:textId="77777777" w:rsidR="005E6AAB" w:rsidRPr="00792835" w:rsidRDefault="005E6AAB" w:rsidP="005E6AAB">
            <w:pPr>
              <w:autoSpaceDE w:val="0"/>
              <w:autoSpaceDN w:val="0"/>
              <w:adjustRightInd w:val="0"/>
              <w:snapToGrid w:val="0"/>
              <w:spacing w:line="240" w:lineRule="auto"/>
              <w:jc w:val="center"/>
            </w:pPr>
            <w:r w:rsidRPr="00792835">
              <w:t>18.96</w:t>
            </w:r>
          </w:p>
        </w:tc>
        <w:tc>
          <w:tcPr>
            <w:tcW w:w="720" w:type="dxa"/>
            <w:vAlign w:val="center"/>
          </w:tcPr>
          <w:p w14:paraId="61CF8FF4" w14:textId="77777777" w:rsidR="005E6AAB" w:rsidRPr="00792835" w:rsidRDefault="005E6AAB" w:rsidP="005E6AAB">
            <w:pPr>
              <w:autoSpaceDE w:val="0"/>
              <w:autoSpaceDN w:val="0"/>
              <w:adjustRightInd w:val="0"/>
              <w:snapToGrid w:val="0"/>
              <w:spacing w:line="240" w:lineRule="auto"/>
              <w:jc w:val="center"/>
            </w:pPr>
            <w:r w:rsidRPr="00792835">
              <w:t>17.94</w:t>
            </w:r>
          </w:p>
        </w:tc>
        <w:tc>
          <w:tcPr>
            <w:tcW w:w="720" w:type="dxa"/>
            <w:vAlign w:val="center"/>
          </w:tcPr>
          <w:p w14:paraId="72D25ED3" w14:textId="77777777" w:rsidR="005E6AAB" w:rsidRPr="00792835" w:rsidRDefault="005E6AAB" w:rsidP="005E6AAB">
            <w:pPr>
              <w:autoSpaceDE w:val="0"/>
              <w:autoSpaceDN w:val="0"/>
              <w:adjustRightInd w:val="0"/>
              <w:snapToGrid w:val="0"/>
              <w:spacing w:line="240" w:lineRule="auto"/>
              <w:jc w:val="center"/>
            </w:pPr>
            <w:r w:rsidRPr="00792835">
              <w:t>17.70</w:t>
            </w:r>
          </w:p>
        </w:tc>
        <w:tc>
          <w:tcPr>
            <w:tcW w:w="720" w:type="dxa"/>
            <w:vAlign w:val="center"/>
          </w:tcPr>
          <w:p w14:paraId="0B8CC708" w14:textId="77777777" w:rsidR="005E6AAB" w:rsidRPr="00792835" w:rsidRDefault="005E6AAB" w:rsidP="005E6AAB">
            <w:pPr>
              <w:autoSpaceDE w:val="0"/>
              <w:autoSpaceDN w:val="0"/>
              <w:adjustRightInd w:val="0"/>
              <w:snapToGrid w:val="0"/>
              <w:spacing w:line="240" w:lineRule="auto"/>
              <w:jc w:val="center"/>
            </w:pPr>
            <w:r w:rsidRPr="00792835">
              <w:t>18.00</w:t>
            </w:r>
          </w:p>
        </w:tc>
        <w:tc>
          <w:tcPr>
            <w:tcW w:w="720" w:type="dxa"/>
            <w:vAlign w:val="center"/>
          </w:tcPr>
          <w:p w14:paraId="32BC337B" w14:textId="77777777" w:rsidR="005E6AAB" w:rsidRPr="00792835" w:rsidRDefault="005E6AAB" w:rsidP="005E6AAB">
            <w:pPr>
              <w:autoSpaceDE w:val="0"/>
              <w:autoSpaceDN w:val="0"/>
              <w:adjustRightInd w:val="0"/>
              <w:snapToGrid w:val="0"/>
              <w:spacing w:line="240" w:lineRule="auto"/>
              <w:jc w:val="center"/>
            </w:pPr>
            <w:r w:rsidRPr="00792835">
              <w:t>19.26</w:t>
            </w:r>
          </w:p>
        </w:tc>
        <w:tc>
          <w:tcPr>
            <w:tcW w:w="720" w:type="dxa"/>
            <w:vAlign w:val="center"/>
          </w:tcPr>
          <w:p w14:paraId="790FCAA6" w14:textId="77777777" w:rsidR="005E6AAB" w:rsidRPr="00792835" w:rsidRDefault="005E6AAB" w:rsidP="005E6AAB">
            <w:pPr>
              <w:autoSpaceDE w:val="0"/>
              <w:autoSpaceDN w:val="0"/>
              <w:adjustRightInd w:val="0"/>
              <w:snapToGrid w:val="0"/>
              <w:spacing w:line="240" w:lineRule="auto"/>
              <w:jc w:val="center"/>
            </w:pPr>
            <w:r w:rsidRPr="00792835">
              <w:t>19.14</w:t>
            </w:r>
          </w:p>
        </w:tc>
      </w:tr>
      <w:tr w:rsidR="005E6AAB" w:rsidRPr="00792835" w14:paraId="4C70102B" w14:textId="77777777" w:rsidTr="005E6AAB">
        <w:trPr>
          <w:trHeight w:val="432"/>
          <w:jc w:val="right"/>
        </w:trPr>
        <w:tc>
          <w:tcPr>
            <w:tcW w:w="1170" w:type="dxa"/>
            <w:vMerge/>
            <w:vAlign w:val="center"/>
          </w:tcPr>
          <w:p w14:paraId="028D8845" w14:textId="77777777" w:rsidR="005E6AAB" w:rsidRPr="00913E8E" w:rsidRDefault="005E6AAB" w:rsidP="005E6AAB">
            <w:pPr>
              <w:autoSpaceDE w:val="0"/>
              <w:autoSpaceDN w:val="0"/>
              <w:adjustRightInd w:val="0"/>
              <w:snapToGrid w:val="0"/>
              <w:spacing w:line="240" w:lineRule="auto"/>
              <w:jc w:val="center"/>
              <w:rPr>
                <w:b/>
                <w:bCs/>
              </w:rPr>
            </w:pPr>
          </w:p>
        </w:tc>
        <w:tc>
          <w:tcPr>
            <w:tcW w:w="1260" w:type="dxa"/>
            <w:vMerge/>
            <w:tcBorders>
              <w:bottom w:val="single" w:sz="8" w:space="0" w:color="000000" w:themeColor="text1"/>
            </w:tcBorders>
            <w:vAlign w:val="center"/>
          </w:tcPr>
          <w:p w14:paraId="0AB17BFD" w14:textId="77777777" w:rsidR="005E6AAB" w:rsidRPr="00913E8E" w:rsidRDefault="005E6AAB" w:rsidP="005E6AAB">
            <w:pPr>
              <w:autoSpaceDE w:val="0"/>
              <w:autoSpaceDN w:val="0"/>
              <w:adjustRightInd w:val="0"/>
              <w:snapToGrid w:val="0"/>
              <w:spacing w:line="240" w:lineRule="auto"/>
              <w:jc w:val="center"/>
              <w:rPr>
                <w:b/>
                <w:bCs/>
              </w:rPr>
            </w:pPr>
          </w:p>
        </w:tc>
        <w:tc>
          <w:tcPr>
            <w:tcW w:w="1440" w:type="dxa"/>
            <w:tcBorders>
              <w:bottom w:val="single" w:sz="8" w:space="0" w:color="000000" w:themeColor="text1"/>
            </w:tcBorders>
            <w:vAlign w:val="center"/>
          </w:tcPr>
          <w:p w14:paraId="55EE3FE0" w14:textId="77777777" w:rsidR="005E6AAB" w:rsidRPr="00913E8E" w:rsidRDefault="005E6AAB" w:rsidP="005E6AAB">
            <w:pPr>
              <w:autoSpaceDE w:val="0"/>
              <w:autoSpaceDN w:val="0"/>
              <w:adjustRightInd w:val="0"/>
              <w:snapToGrid w:val="0"/>
              <w:spacing w:line="240" w:lineRule="auto"/>
              <w:jc w:val="center"/>
              <w:rPr>
                <w:b/>
                <w:bCs/>
              </w:rPr>
            </w:pPr>
            <w:r w:rsidRPr="00913E8E">
              <w:rPr>
                <w:b/>
                <w:bCs/>
              </w:rPr>
              <w:t>TV (L)</w:t>
            </w:r>
          </w:p>
        </w:tc>
        <w:tc>
          <w:tcPr>
            <w:tcW w:w="720" w:type="dxa"/>
            <w:tcBorders>
              <w:bottom w:val="single" w:sz="8" w:space="0" w:color="000000" w:themeColor="text1"/>
            </w:tcBorders>
            <w:vAlign w:val="center"/>
          </w:tcPr>
          <w:p w14:paraId="3015503B" w14:textId="77777777" w:rsidR="005E6AAB" w:rsidRPr="00792835" w:rsidRDefault="005E6AAB" w:rsidP="005E6AAB">
            <w:pPr>
              <w:autoSpaceDE w:val="0"/>
              <w:autoSpaceDN w:val="0"/>
              <w:adjustRightInd w:val="0"/>
              <w:snapToGrid w:val="0"/>
              <w:spacing w:line="240" w:lineRule="auto"/>
              <w:jc w:val="center"/>
            </w:pPr>
            <w:r w:rsidRPr="00792835">
              <w:t>1</w:t>
            </w:r>
            <w:r>
              <w:t>.</w:t>
            </w:r>
            <w:r w:rsidRPr="00792835">
              <w:t>254</w:t>
            </w:r>
          </w:p>
        </w:tc>
        <w:tc>
          <w:tcPr>
            <w:tcW w:w="720" w:type="dxa"/>
            <w:tcBorders>
              <w:bottom w:val="single" w:sz="8" w:space="0" w:color="000000" w:themeColor="text1"/>
            </w:tcBorders>
            <w:vAlign w:val="center"/>
          </w:tcPr>
          <w:p w14:paraId="3CB3A626" w14:textId="77777777" w:rsidR="005E6AAB" w:rsidRPr="00792835" w:rsidRDefault="005E6AAB" w:rsidP="005E6AAB">
            <w:pPr>
              <w:autoSpaceDE w:val="0"/>
              <w:autoSpaceDN w:val="0"/>
              <w:adjustRightInd w:val="0"/>
              <w:snapToGrid w:val="0"/>
              <w:spacing w:line="240" w:lineRule="auto"/>
              <w:jc w:val="center"/>
            </w:pPr>
            <w:r w:rsidRPr="00792835">
              <w:t>1</w:t>
            </w:r>
            <w:r>
              <w:t>.</w:t>
            </w:r>
            <w:r w:rsidRPr="00792835">
              <w:t>064</w:t>
            </w:r>
          </w:p>
        </w:tc>
        <w:tc>
          <w:tcPr>
            <w:tcW w:w="720" w:type="dxa"/>
            <w:tcBorders>
              <w:bottom w:val="single" w:sz="8" w:space="0" w:color="000000" w:themeColor="text1"/>
            </w:tcBorders>
            <w:vAlign w:val="center"/>
          </w:tcPr>
          <w:p w14:paraId="52F9DAEB" w14:textId="77777777" w:rsidR="005E6AAB" w:rsidRPr="00792835" w:rsidRDefault="005E6AAB" w:rsidP="005E6AAB">
            <w:pPr>
              <w:autoSpaceDE w:val="0"/>
              <w:autoSpaceDN w:val="0"/>
              <w:adjustRightInd w:val="0"/>
              <w:snapToGrid w:val="0"/>
              <w:spacing w:line="240" w:lineRule="auto"/>
              <w:jc w:val="center"/>
            </w:pPr>
            <w:r>
              <w:t>0.</w:t>
            </w:r>
            <w:r w:rsidRPr="00792835">
              <w:t>987</w:t>
            </w:r>
          </w:p>
        </w:tc>
        <w:tc>
          <w:tcPr>
            <w:tcW w:w="720" w:type="dxa"/>
            <w:tcBorders>
              <w:bottom w:val="single" w:sz="8" w:space="0" w:color="000000" w:themeColor="text1"/>
            </w:tcBorders>
            <w:vAlign w:val="center"/>
          </w:tcPr>
          <w:p w14:paraId="56503E6A" w14:textId="77777777" w:rsidR="005E6AAB" w:rsidRPr="00792835" w:rsidRDefault="005E6AAB" w:rsidP="005E6AAB">
            <w:pPr>
              <w:autoSpaceDE w:val="0"/>
              <w:autoSpaceDN w:val="0"/>
              <w:adjustRightInd w:val="0"/>
              <w:snapToGrid w:val="0"/>
              <w:spacing w:line="240" w:lineRule="auto"/>
              <w:jc w:val="center"/>
            </w:pPr>
            <w:r>
              <w:t>0.</w:t>
            </w:r>
            <w:r w:rsidRPr="00792835">
              <w:t>972</w:t>
            </w:r>
          </w:p>
        </w:tc>
        <w:tc>
          <w:tcPr>
            <w:tcW w:w="720" w:type="dxa"/>
            <w:tcBorders>
              <w:bottom w:val="single" w:sz="8" w:space="0" w:color="000000" w:themeColor="text1"/>
            </w:tcBorders>
            <w:vAlign w:val="center"/>
          </w:tcPr>
          <w:p w14:paraId="5F774890" w14:textId="77777777" w:rsidR="005E6AAB" w:rsidRPr="00792835" w:rsidRDefault="005E6AAB" w:rsidP="005E6AAB">
            <w:pPr>
              <w:autoSpaceDE w:val="0"/>
              <w:autoSpaceDN w:val="0"/>
              <w:adjustRightInd w:val="0"/>
              <w:snapToGrid w:val="0"/>
              <w:spacing w:line="240" w:lineRule="auto"/>
              <w:jc w:val="center"/>
            </w:pPr>
            <w:r w:rsidRPr="00792835">
              <w:t>1</w:t>
            </w:r>
            <w:r>
              <w:t>.</w:t>
            </w:r>
            <w:r w:rsidRPr="00792835">
              <w:t>023</w:t>
            </w:r>
          </w:p>
        </w:tc>
        <w:tc>
          <w:tcPr>
            <w:tcW w:w="720" w:type="dxa"/>
            <w:tcBorders>
              <w:bottom w:val="single" w:sz="8" w:space="0" w:color="000000" w:themeColor="text1"/>
            </w:tcBorders>
            <w:vAlign w:val="center"/>
          </w:tcPr>
          <w:p w14:paraId="7E27B744" w14:textId="77777777" w:rsidR="005E6AAB" w:rsidRPr="00792835" w:rsidRDefault="005E6AAB" w:rsidP="005E6AAB">
            <w:pPr>
              <w:autoSpaceDE w:val="0"/>
              <w:autoSpaceDN w:val="0"/>
              <w:adjustRightInd w:val="0"/>
              <w:snapToGrid w:val="0"/>
              <w:spacing w:line="240" w:lineRule="auto"/>
              <w:jc w:val="center"/>
            </w:pPr>
            <w:r w:rsidRPr="00792835">
              <w:t>1</w:t>
            </w:r>
            <w:r>
              <w:t>.</w:t>
            </w:r>
            <w:r w:rsidRPr="00792835">
              <w:t>043</w:t>
            </w:r>
          </w:p>
        </w:tc>
        <w:tc>
          <w:tcPr>
            <w:tcW w:w="720" w:type="dxa"/>
            <w:tcBorders>
              <w:bottom w:val="single" w:sz="8" w:space="0" w:color="000000" w:themeColor="text1"/>
            </w:tcBorders>
            <w:vAlign w:val="center"/>
          </w:tcPr>
          <w:p w14:paraId="54AEAEAD" w14:textId="77777777" w:rsidR="005E6AAB" w:rsidRPr="00792835" w:rsidRDefault="005E6AAB" w:rsidP="005E6AAB">
            <w:pPr>
              <w:autoSpaceDE w:val="0"/>
              <w:autoSpaceDN w:val="0"/>
              <w:adjustRightInd w:val="0"/>
              <w:snapToGrid w:val="0"/>
              <w:spacing w:line="240" w:lineRule="auto"/>
              <w:jc w:val="center"/>
            </w:pPr>
            <w:r w:rsidRPr="00792835">
              <w:t>1</w:t>
            </w:r>
            <w:r>
              <w:t>.</w:t>
            </w:r>
            <w:r w:rsidRPr="00792835">
              <w:t>249</w:t>
            </w:r>
          </w:p>
        </w:tc>
      </w:tr>
      <w:tr w:rsidR="005E6AAB" w:rsidRPr="00792835" w14:paraId="4DE40B98" w14:textId="77777777" w:rsidTr="005E6AAB">
        <w:trPr>
          <w:trHeight w:val="432"/>
          <w:jc w:val="right"/>
        </w:trPr>
        <w:tc>
          <w:tcPr>
            <w:tcW w:w="1170" w:type="dxa"/>
            <w:vMerge/>
            <w:vAlign w:val="center"/>
          </w:tcPr>
          <w:p w14:paraId="02291BFD" w14:textId="77777777" w:rsidR="005E6AAB" w:rsidRPr="00913E8E" w:rsidRDefault="005E6AAB" w:rsidP="005E6AAB">
            <w:pPr>
              <w:autoSpaceDE w:val="0"/>
              <w:autoSpaceDN w:val="0"/>
              <w:adjustRightInd w:val="0"/>
              <w:snapToGrid w:val="0"/>
              <w:spacing w:line="240" w:lineRule="auto"/>
              <w:jc w:val="center"/>
              <w:rPr>
                <w:b/>
                <w:bCs/>
              </w:rPr>
            </w:pPr>
          </w:p>
        </w:tc>
        <w:tc>
          <w:tcPr>
            <w:tcW w:w="1260" w:type="dxa"/>
            <w:vMerge w:val="restart"/>
            <w:tcBorders>
              <w:top w:val="single" w:sz="8" w:space="0" w:color="000000" w:themeColor="text1"/>
            </w:tcBorders>
            <w:vAlign w:val="center"/>
          </w:tcPr>
          <w:p w14:paraId="6338109E" w14:textId="5886F2A7" w:rsidR="005E6AAB" w:rsidRPr="00913E8E" w:rsidRDefault="005E6AAB" w:rsidP="005E6AAB">
            <w:pPr>
              <w:autoSpaceDE w:val="0"/>
              <w:autoSpaceDN w:val="0"/>
              <w:adjustRightInd w:val="0"/>
              <w:snapToGrid w:val="0"/>
              <w:spacing w:line="240" w:lineRule="auto"/>
              <w:jc w:val="center"/>
              <w:rPr>
                <w:b/>
                <w:bCs/>
              </w:rPr>
            </w:pPr>
            <w:r w:rsidRPr="00913E8E">
              <w:rPr>
                <w:b/>
                <w:bCs/>
              </w:rPr>
              <w:t>fast</w:t>
            </w:r>
          </w:p>
          <w:p w14:paraId="7E236EA1" w14:textId="78E2641F" w:rsidR="005E6AAB" w:rsidRPr="00913E8E" w:rsidRDefault="005E6AAB" w:rsidP="005E6AAB">
            <w:pPr>
              <w:autoSpaceDE w:val="0"/>
              <w:autoSpaceDN w:val="0"/>
              <w:adjustRightInd w:val="0"/>
              <w:snapToGrid w:val="0"/>
              <w:spacing w:line="240" w:lineRule="auto"/>
              <w:jc w:val="center"/>
              <w:rPr>
                <w:b/>
                <w:bCs/>
              </w:rPr>
            </w:pPr>
            <w:r w:rsidRPr="00913E8E">
              <w:rPr>
                <w:b/>
                <w:bCs/>
              </w:rPr>
              <w:t>breathing</w:t>
            </w:r>
          </w:p>
        </w:tc>
        <w:tc>
          <w:tcPr>
            <w:tcW w:w="1440" w:type="dxa"/>
            <w:tcBorders>
              <w:top w:val="single" w:sz="8" w:space="0" w:color="000000" w:themeColor="text1"/>
            </w:tcBorders>
            <w:vAlign w:val="center"/>
          </w:tcPr>
          <w:p w14:paraId="30581FC3" w14:textId="77777777" w:rsidR="005E6AAB" w:rsidRPr="00913E8E" w:rsidRDefault="005E6AAB" w:rsidP="005E6AAB">
            <w:pPr>
              <w:autoSpaceDE w:val="0"/>
              <w:autoSpaceDN w:val="0"/>
              <w:adjustRightInd w:val="0"/>
              <w:snapToGrid w:val="0"/>
              <w:spacing w:line="240" w:lineRule="auto"/>
              <w:jc w:val="center"/>
              <w:rPr>
                <w:b/>
                <w:bCs/>
              </w:rPr>
            </w:pPr>
            <w:r w:rsidRPr="00913E8E">
              <w:rPr>
                <w:b/>
                <w:bCs/>
              </w:rPr>
              <w:t>Q</w:t>
            </w:r>
            <w:r w:rsidRPr="00913E8E">
              <w:rPr>
                <w:b/>
                <w:bCs/>
                <w:vertAlign w:val="subscript"/>
              </w:rPr>
              <w:t>in</w:t>
            </w:r>
            <w:r w:rsidRPr="00913E8E">
              <w:rPr>
                <w:b/>
                <w:bCs/>
              </w:rPr>
              <w:t xml:space="preserve"> (L/min)</w:t>
            </w:r>
          </w:p>
        </w:tc>
        <w:tc>
          <w:tcPr>
            <w:tcW w:w="720" w:type="dxa"/>
            <w:tcBorders>
              <w:top w:val="single" w:sz="8" w:space="0" w:color="000000" w:themeColor="text1"/>
            </w:tcBorders>
            <w:vAlign w:val="center"/>
          </w:tcPr>
          <w:p w14:paraId="3FC73D67" w14:textId="77777777" w:rsidR="005E6AAB" w:rsidRPr="00792835" w:rsidRDefault="005E6AAB" w:rsidP="005E6AAB">
            <w:pPr>
              <w:autoSpaceDE w:val="0"/>
              <w:autoSpaceDN w:val="0"/>
              <w:adjustRightInd w:val="0"/>
              <w:snapToGrid w:val="0"/>
              <w:spacing w:line="240" w:lineRule="auto"/>
              <w:jc w:val="center"/>
            </w:pPr>
            <w:r w:rsidRPr="00792835">
              <w:t>45.48</w:t>
            </w:r>
          </w:p>
        </w:tc>
        <w:tc>
          <w:tcPr>
            <w:tcW w:w="720" w:type="dxa"/>
            <w:tcBorders>
              <w:top w:val="single" w:sz="8" w:space="0" w:color="000000" w:themeColor="text1"/>
            </w:tcBorders>
            <w:vAlign w:val="center"/>
          </w:tcPr>
          <w:p w14:paraId="598B6FC8" w14:textId="77777777" w:rsidR="005E6AAB" w:rsidRPr="00792835" w:rsidRDefault="005E6AAB" w:rsidP="005E6AAB">
            <w:pPr>
              <w:autoSpaceDE w:val="0"/>
              <w:autoSpaceDN w:val="0"/>
              <w:adjustRightInd w:val="0"/>
              <w:snapToGrid w:val="0"/>
              <w:spacing w:line="240" w:lineRule="auto"/>
              <w:jc w:val="center"/>
            </w:pPr>
            <w:r w:rsidRPr="00792835">
              <w:t>44.58</w:t>
            </w:r>
          </w:p>
        </w:tc>
        <w:tc>
          <w:tcPr>
            <w:tcW w:w="720" w:type="dxa"/>
            <w:tcBorders>
              <w:top w:val="single" w:sz="8" w:space="0" w:color="000000" w:themeColor="text1"/>
            </w:tcBorders>
            <w:vAlign w:val="center"/>
          </w:tcPr>
          <w:p w14:paraId="554C43EA" w14:textId="77777777" w:rsidR="005E6AAB" w:rsidRPr="00792835" w:rsidRDefault="005E6AAB" w:rsidP="005E6AAB">
            <w:pPr>
              <w:autoSpaceDE w:val="0"/>
              <w:autoSpaceDN w:val="0"/>
              <w:adjustRightInd w:val="0"/>
              <w:snapToGrid w:val="0"/>
              <w:spacing w:line="240" w:lineRule="auto"/>
              <w:jc w:val="center"/>
            </w:pPr>
            <w:r w:rsidRPr="00792835">
              <w:t>39.96</w:t>
            </w:r>
          </w:p>
        </w:tc>
        <w:tc>
          <w:tcPr>
            <w:tcW w:w="720" w:type="dxa"/>
            <w:tcBorders>
              <w:top w:val="single" w:sz="8" w:space="0" w:color="000000" w:themeColor="text1"/>
            </w:tcBorders>
            <w:vAlign w:val="center"/>
          </w:tcPr>
          <w:p w14:paraId="69D6564D" w14:textId="77777777" w:rsidR="005E6AAB" w:rsidRPr="00792835" w:rsidRDefault="005E6AAB" w:rsidP="005E6AAB">
            <w:pPr>
              <w:autoSpaceDE w:val="0"/>
              <w:autoSpaceDN w:val="0"/>
              <w:adjustRightInd w:val="0"/>
              <w:snapToGrid w:val="0"/>
              <w:spacing w:line="240" w:lineRule="auto"/>
              <w:jc w:val="center"/>
            </w:pPr>
            <w:r w:rsidRPr="00792835">
              <w:t>37.62</w:t>
            </w:r>
          </w:p>
        </w:tc>
        <w:tc>
          <w:tcPr>
            <w:tcW w:w="720" w:type="dxa"/>
            <w:tcBorders>
              <w:top w:val="single" w:sz="8" w:space="0" w:color="000000" w:themeColor="text1"/>
            </w:tcBorders>
            <w:vAlign w:val="center"/>
          </w:tcPr>
          <w:p w14:paraId="5EB9B032" w14:textId="77777777" w:rsidR="005E6AAB" w:rsidRPr="00792835" w:rsidRDefault="005E6AAB" w:rsidP="005E6AAB">
            <w:pPr>
              <w:autoSpaceDE w:val="0"/>
              <w:autoSpaceDN w:val="0"/>
              <w:adjustRightInd w:val="0"/>
              <w:snapToGrid w:val="0"/>
              <w:spacing w:line="240" w:lineRule="auto"/>
              <w:jc w:val="center"/>
            </w:pPr>
            <w:r w:rsidRPr="00792835">
              <w:t>40.32</w:t>
            </w:r>
          </w:p>
        </w:tc>
        <w:tc>
          <w:tcPr>
            <w:tcW w:w="720" w:type="dxa"/>
            <w:tcBorders>
              <w:top w:val="single" w:sz="8" w:space="0" w:color="000000" w:themeColor="text1"/>
            </w:tcBorders>
            <w:vAlign w:val="center"/>
          </w:tcPr>
          <w:p w14:paraId="14A96168" w14:textId="77777777" w:rsidR="005E6AAB" w:rsidRPr="00792835" w:rsidRDefault="005E6AAB" w:rsidP="005E6AAB">
            <w:pPr>
              <w:autoSpaceDE w:val="0"/>
              <w:autoSpaceDN w:val="0"/>
              <w:adjustRightInd w:val="0"/>
              <w:snapToGrid w:val="0"/>
              <w:spacing w:line="240" w:lineRule="auto"/>
              <w:jc w:val="center"/>
            </w:pPr>
            <w:r w:rsidRPr="00792835">
              <w:t>40.08</w:t>
            </w:r>
          </w:p>
        </w:tc>
        <w:tc>
          <w:tcPr>
            <w:tcW w:w="720" w:type="dxa"/>
            <w:tcBorders>
              <w:top w:val="single" w:sz="8" w:space="0" w:color="000000" w:themeColor="text1"/>
            </w:tcBorders>
            <w:vAlign w:val="center"/>
          </w:tcPr>
          <w:p w14:paraId="410A9432" w14:textId="77777777" w:rsidR="005E6AAB" w:rsidRPr="00792835" w:rsidRDefault="005E6AAB" w:rsidP="005E6AAB">
            <w:pPr>
              <w:autoSpaceDE w:val="0"/>
              <w:autoSpaceDN w:val="0"/>
              <w:adjustRightInd w:val="0"/>
              <w:snapToGrid w:val="0"/>
              <w:spacing w:line="240" w:lineRule="auto"/>
              <w:jc w:val="center"/>
            </w:pPr>
            <w:r w:rsidRPr="00792835">
              <w:t>40.26</w:t>
            </w:r>
          </w:p>
        </w:tc>
      </w:tr>
      <w:tr w:rsidR="005E6AAB" w:rsidRPr="00792835" w14:paraId="7F644D95" w14:textId="77777777" w:rsidTr="005E6AAB">
        <w:trPr>
          <w:trHeight w:val="432"/>
          <w:jc w:val="right"/>
        </w:trPr>
        <w:tc>
          <w:tcPr>
            <w:tcW w:w="1170" w:type="dxa"/>
            <w:vMerge/>
            <w:vAlign w:val="center"/>
          </w:tcPr>
          <w:p w14:paraId="409DA05C" w14:textId="77777777" w:rsidR="005E6AAB" w:rsidRPr="00913E8E" w:rsidRDefault="005E6AAB" w:rsidP="005E6AAB">
            <w:pPr>
              <w:autoSpaceDE w:val="0"/>
              <w:autoSpaceDN w:val="0"/>
              <w:adjustRightInd w:val="0"/>
              <w:snapToGrid w:val="0"/>
              <w:spacing w:line="240" w:lineRule="auto"/>
              <w:jc w:val="center"/>
              <w:rPr>
                <w:b/>
                <w:bCs/>
              </w:rPr>
            </w:pPr>
          </w:p>
        </w:tc>
        <w:tc>
          <w:tcPr>
            <w:tcW w:w="1260" w:type="dxa"/>
            <w:vMerge/>
            <w:vAlign w:val="center"/>
          </w:tcPr>
          <w:p w14:paraId="600CF336" w14:textId="2295ADC5" w:rsidR="005E6AAB" w:rsidRPr="00913E8E" w:rsidRDefault="005E6AAB" w:rsidP="005E6AAB">
            <w:pPr>
              <w:autoSpaceDE w:val="0"/>
              <w:autoSpaceDN w:val="0"/>
              <w:adjustRightInd w:val="0"/>
              <w:snapToGrid w:val="0"/>
              <w:spacing w:line="240" w:lineRule="auto"/>
              <w:jc w:val="center"/>
              <w:rPr>
                <w:b/>
                <w:bCs/>
              </w:rPr>
            </w:pPr>
          </w:p>
        </w:tc>
        <w:tc>
          <w:tcPr>
            <w:tcW w:w="1440" w:type="dxa"/>
            <w:vAlign w:val="center"/>
          </w:tcPr>
          <w:p w14:paraId="6BDB54C7" w14:textId="77777777" w:rsidR="005E6AAB" w:rsidRPr="00913E8E" w:rsidRDefault="005E6AAB" w:rsidP="005E6AAB">
            <w:pPr>
              <w:autoSpaceDE w:val="0"/>
              <w:autoSpaceDN w:val="0"/>
              <w:adjustRightInd w:val="0"/>
              <w:snapToGrid w:val="0"/>
              <w:spacing w:line="240" w:lineRule="auto"/>
              <w:jc w:val="center"/>
              <w:rPr>
                <w:b/>
                <w:bCs/>
              </w:rPr>
            </w:pPr>
            <w:proofErr w:type="spellStart"/>
            <w:r w:rsidRPr="00913E8E">
              <w:rPr>
                <w:b/>
                <w:bCs/>
              </w:rPr>
              <w:t>Q</w:t>
            </w:r>
            <w:r w:rsidRPr="00913E8E">
              <w:rPr>
                <w:b/>
                <w:bCs/>
                <w:vertAlign w:val="subscript"/>
              </w:rPr>
              <w:t>ex</w:t>
            </w:r>
            <w:proofErr w:type="spellEnd"/>
            <w:r w:rsidRPr="00913E8E">
              <w:rPr>
                <w:b/>
                <w:bCs/>
              </w:rPr>
              <w:t xml:space="preserve"> (L/min)</w:t>
            </w:r>
          </w:p>
        </w:tc>
        <w:tc>
          <w:tcPr>
            <w:tcW w:w="720" w:type="dxa"/>
            <w:vAlign w:val="center"/>
          </w:tcPr>
          <w:p w14:paraId="5850414A" w14:textId="77777777" w:rsidR="005E6AAB" w:rsidRPr="00792835" w:rsidRDefault="005E6AAB" w:rsidP="005E6AAB">
            <w:pPr>
              <w:autoSpaceDE w:val="0"/>
              <w:autoSpaceDN w:val="0"/>
              <w:adjustRightInd w:val="0"/>
              <w:snapToGrid w:val="0"/>
              <w:spacing w:line="240" w:lineRule="auto"/>
              <w:jc w:val="center"/>
            </w:pPr>
            <w:r w:rsidRPr="00792835">
              <w:t>49.02</w:t>
            </w:r>
          </w:p>
        </w:tc>
        <w:tc>
          <w:tcPr>
            <w:tcW w:w="720" w:type="dxa"/>
            <w:vAlign w:val="center"/>
          </w:tcPr>
          <w:p w14:paraId="19E59C69" w14:textId="77777777" w:rsidR="005E6AAB" w:rsidRPr="00792835" w:rsidRDefault="005E6AAB" w:rsidP="005E6AAB">
            <w:pPr>
              <w:autoSpaceDE w:val="0"/>
              <w:autoSpaceDN w:val="0"/>
              <w:adjustRightInd w:val="0"/>
              <w:snapToGrid w:val="0"/>
              <w:spacing w:line="240" w:lineRule="auto"/>
              <w:jc w:val="center"/>
            </w:pPr>
            <w:r w:rsidRPr="00792835">
              <w:t>44.22</w:t>
            </w:r>
          </w:p>
        </w:tc>
        <w:tc>
          <w:tcPr>
            <w:tcW w:w="720" w:type="dxa"/>
            <w:vAlign w:val="center"/>
          </w:tcPr>
          <w:p w14:paraId="18AE2A89" w14:textId="77777777" w:rsidR="005E6AAB" w:rsidRPr="00792835" w:rsidRDefault="005E6AAB" w:rsidP="005E6AAB">
            <w:pPr>
              <w:autoSpaceDE w:val="0"/>
              <w:autoSpaceDN w:val="0"/>
              <w:adjustRightInd w:val="0"/>
              <w:snapToGrid w:val="0"/>
              <w:spacing w:line="240" w:lineRule="auto"/>
              <w:jc w:val="center"/>
            </w:pPr>
            <w:r w:rsidRPr="00792835">
              <w:t>39.60</w:t>
            </w:r>
          </w:p>
        </w:tc>
        <w:tc>
          <w:tcPr>
            <w:tcW w:w="720" w:type="dxa"/>
            <w:vAlign w:val="center"/>
          </w:tcPr>
          <w:p w14:paraId="6CA27AB2" w14:textId="77777777" w:rsidR="005E6AAB" w:rsidRPr="00792835" w:rsidRDefault="005E6AAB" w:rsidP="005E6AAB">
            <w:pPr>
              <w:autoSpaceDE w:val="0"/>
              <w:autoSpaceDN w:val="0"/>
              <w:adjustRightInd w:val="0"/>
              <w:snapToGrid w:val="0"/>
              <w:spacing w:line="240" w:lineRule="auto"/>
              <w:jc w:val="center"/>
            </w:pPr>
            <w:r w:rsidRPr="00792835">
              <w:t>41.40</w:t>
            </w:r>
          </w:p>
        </w:tc>
        <w:tc>
          <w:tcPr>
            <w:tcW w:w="720" w:type="dxa"/>
            <w:vAlign w:val="center"/>
          </w:tcPr>
          <w:p w14:paraId="3049EFF5" w14:textId="77777777" w:rsidR="005E6AAB" w:rsidRPr="00792835" w:rsidRDefault="005E6AAB" w:rsidP="005E6AAB">
            <w:pPr>
              <w:autoSpaceDE w:val="0"/>
              <w:autoSpaceDN w:val="0"/>
              <w:adjustRightInd w:val="0"/>
              <w:snapToGrid w:val="0"/>
              <w:spacing w:line="240" w:lineRule="auto"/>
              <w:jc w:val="center"/>
            </w:pPr>
            <w:r w:rsidRPr="00792835">
              <w:t>40.14</w:t>
            </w:r>
          </w:p>
        </w:tc>
        <w:tc>
          <w:tcPr>
            <w:tcW w:w="720" w:type="dxa"/>
            <w:vAlign w:val="center"/>
          </w:tcPr>
          <w:p w14:paraId="1F87560F" w14:textId="77777777" w:rsidR="005E6AAB" w:rsidRPr="00792835" w:rsidRDefault="005E6AAB" w:rsidP="005E6AAB">
            <w:pPr>
              <w:autoSpaceDE w:val="0"/>
              <w:autoSpaceDN w:val="0"/>
              <w:adjustRightInd w:val="0"/>
              <w:snapToGrid w:val="0"/>
              <w:spacing w:line="240" w:lineRule="auto"/>
              <w:jc w:val="center"/>
            </w:pPr>
            <w:r w:rsidRPr="00792835">
              <w:t>39.24</w:t>
            </w:r>
          </w:p>
        </w:tc>
        <w:tc>
          <w:tcPr>
            <w:tcW w:w="720" w:type="dxa"/>
            <w:vAlign w:val="center"/>
          </w:tcPr>
          <w:p w14:paraId="25FD3EF0" w14:textId="77777777" w:rsidR="005E6AAB" w:rsidRPr="00792835" w:rsidRDefault="005E6AAB" w:rsidP="005E6AAB">
            <w:pPr>
              <w:autoSpaceDE w:val="0"/>
              <w:autoSpaceDN w:val="0"/>
              <w:adjustRightInd w:val="0"/>
              <w:snapToGrid w:val="0"/>
              <w:spacing w:line="240" w:lineRule="auto"/>
              <w:jc w:val="center"/>
            </w:pPr>
            <w:r w:rsidRPr="00792835">
              <w:t>41.64</w:t>
            </w:r>
          </w:p>
        </w:tc>
      </w:tr>
      <w:tr w:rsidR="005E6AAB" w:rsidRPr="00792835" w14:paraId="1C176048" w14:textId="77777777" w:rsidTr="005E6AAB">
        <w:trPr>
          <w:trHeight w:val="432"/>
          <w:jc w:val="right"/>
        </w:trPr>
        <w:tc>
          <w:tcPr>
            <w:tcW w:w="1170" w:type="dxa"/>
            <w:vMerge/>
            <w:tcBorders>
              <w:bottom w:val="single" w:sz="8" w:space="0" w:color="000000" w:themeColor="text1"/>
            </w:tcBorders>
            <w:vAlign w:val="center"/>
          </w:tcPr>
          <w:p w14:paraId="46014983" w14:textId="77777777" w:rsidR="005E6AAB" w:rsidRPr="00913E8E" w:rsidRDefault="005E6AAB" w:rsidP="005E6AAB">
            <w:pPr>
              <w:autoSpaceDE w:val="0"/>
              <w:autoSpaceDN w:val="0"/>
              <w:adjustRightInd w:val="0"/>
              <w:snapToGrid w:val="0"/>
              <w:spacing w:line="240" w:lineRule="auto"/>
              <w:jc w:val="center"/>
              <w:rPr>
                <w:b/>
                <w:bCs/>
              </w:rPr>
            </w:pPr>
          </w:p>
        </w:tc>
        <w:tc>
          <w:tcPr>
            <w:tcW w:w="1260" w:type="dxa"/>
            <w:vMerge/>
            <w:tcBorders>
              <w:bottom w:val="single" w:sz="8" w:space="0" w:color="000000" w:themeColor="text1"/>
            </w:tcBorders>
            <w:vAlign w:val="center"/>
          </w:tcPr>
          <w:p w14:paraId="3A6DEE26" w14:textId="77777777" w:rsidR="005E6AAB" w:rsidRPr="00913E8E" w:rsidRDefault="005E6AAB" w:rsidP="005E6AAB">
            <w:pPr>
              <w:autoSpaceDE w:val="0"/>
              <w:autoSpaceDN w:val="0"/>
              <w:adjustRightInd w:val="0"/>
              <w:snapToGrid w:val="0"/>
              <w:spacing w:line="240" w:lineRule="auto"/>
              <w:jc w:val="center"/>
              <w:rPr>
                <w:b/>
                <w:bCs/>
              </w:rPr>
            </w:pPr>
          </w:p>
        </w:tc>
        <w:tc>
          <w:tcPr>
            <w:tcW w:w="1440" w:type="dxa"/>
            <w:tcBorders>
              <w:bottom w:val="single" w:sz="8" w:space="0" w:color="000000" w:themeColor="text1"/>
            </w:tcBorders>
            <w:vAlign w:val="center"/>
          </w:tcPr>
          <w:p w14:paraId="2655ED31" w14:textId="77777777" w:rsidR="005E6AAB" w:rsidRPr="00913E8E" w:rsidRDefault="005E6AAB" w:rsidP="005E6AAB">
            <w:pPr>
              <w:autoSpaceDE w:val="0"/>
              <w:autoSpaceDN w:val="0"/>
              <w:adjustRightInd w:val="0"/>
              <w:snapToGrid w:val="0"/>
              <w:spacing w:line="240" w:lineRule="auto"/>
              <w:jc w:val="center"/>
              <w:rPr>
                <w:b/>
                <w:bCs/>
              </w:rPr>
            </w:pPr>
            <w:r w:rsidRPr="00913E8E">
              <w:rPr>
                <w:b/>
                <w:bCs/>
              </w:rPr>
              <w:t>TV (L)</w:t>
            </w:r>
          </w:p>
        </w:tc>
        <w:tc>
          <w:tcPr>
            <w:tcW w:w="720" w:type="dxa"/>
            <w:tcBorders>
              <w:bottom w:val="single" w:sz="8" w:space="0" w:color="000000" w:themeColor="text1"/>
            </w:tcBorders>
            <w:vAlign w:val="center"/>
          </w:tcPr>
          <w:p w14:paraId="49792BEB" w14:textId="77777777" w:rsidR="005E6AAB" w:rsidRPr="00792835" w:rsidRDefault="005E6AAB" w:rsidP="005E6AAB">
            <w:pPr>
              <w:autoSpaceDE w:val="0"/>
              <w:autoSpaceDN w:val="0"/>
              <w:adjustRightInd w:val="0"/>
              <w:snapToGrid w:val="0"/>
              <w:spacing w:line="240" w:lineRule="auto"/>
              <w:jc w:val="center"/>
            </w:pPr>
            <w:r w:rsidRPr="00792835">
              <w:t>1</w:t>
            </w:r>
            <w:r>
              <w:t>.</w:t>
            </w:r>
            <w:r w:rsidRPr="00792835">
              <w:t>164</w:t>
            </w:r>
          </w:p>
        </w:tc>
        <w:tc>
          <w:tcPr>
            <w:tcW w:w="720" w:type="dxa"/>
            <w:tcBorders>
              <w:bottom w:val="single" w:sz="8" w:space="0" w:color="000000" w:themeColor="text1"/>
            </w:tcBorders>
            <w:vAlign w:val="center"/>
          </w:tcPr>
          <w:p w14:paraId="4896BC46" w14:textId="77777777" w:rsidR="005E6AAB" w:rsidRPr="00792835" w:rsidRDefault="005E6AAB" w:rsidP="005E6AAB">
            <w:pPr>
              <w:autoSpaceDE w:val="0"/>
              <w:autoSpaceDN w:val="0"/>
              <w:adjustRightInd w:val="0"/>
              <w:snapToGrid w:val="0"/>
              <w:spacing w:line="240" w:lineRule="auto"/>
              <w:jc w:val="center"/>
            </w:pPr>
            <w:r w:rsidRPr="00792835">
              <w:t>1</w:t>
            </w:r>
            <w:r>
              <w:t>.</w:t>
            </w:r>
            <w:r w:rsidRPr="00792835">
              <w:t>135</w:t>
            </w:r>
          </w:p>
        </w:tc>
        <w:tc>
          <w:tcPr>
            <w:tcW w:w="720" w:type="dxa"/>
            <w:tcBorders>
              <w:bottom w:val="single" w:sz="8" w:space="0" w:color="000000" w:themeColor="text1"/>
            </w:tcBorders>
            <w:vAlign w:val="center"/>
          </w:tcPr>
          <w:p w14:paraId="59C1A477" w14:textId="77777777" w:rsidR="005E6AAB" w:rsidRPr="00792835" w:rsidRDefault="005E6AAB" w:rsidP="005E6AAB">
            <w:pPr>
              <w:autoSpaceDE w:val="0"/>
              <w:autoSpaceDN w:val="0"/>
              <w:adjustRightInd w:val="0"/>
              <w:snapToGrid w:val="0"/>
              <w:spacing w:line="240" w:lineRule="auto"/>
              <w:jc w:val="center"/>
            </w:pPr>
            <w:r>
              <w:t>0.</w:t>
            </w:r>
            <w:r w:rsidRPr="00792835">
              <w:t>994</w:t>
            </w:r>
          </w:p>
        </w:tc>
        <w:tc>
          <w:tcPr>
            <w:tcW w:w="720" w:type="dxa"/>
            <w:tcBorders>
              <w:bottom w:val="single" w:sz="8" w:space="0" w:color="000000" w:themeColor="text1"/>
            </w:tcBorders>
            <w:vAlign w:val="center"/>
          </w:tcPr>
          <w:p w14:paraId="74CF5DAB" w14:textId="77777777" w:rsidR="005E6AAB" w:rsidRPr="00792835" w:rsidRDefault="005E6AAB" w:rsidP="005E6AAB">
            <w:pPr>
              <w:autoSpaceDE w:val="0"/>
              <w:autoSpaceDN w:val="0"/>
              <w:adjustRightInd w:val="0"/>
              <w:snapToGrid w:val="0"/>
              <w:spacing w:line="240" w:lineRule="auto"/>
              <w:jc w:val="center"/>
            </w:pPr>
            <w:r>
              <w:t>0.</w:t>
            </w:r>
            <w:r w:rsidRPr="00792835">
              <w:t>993</w:t>
            </w:r>
          </w:p>
        </w:tc>
        <w:tc>
          <w:tcPr>
            <w:tcW w:w="720" w:type="dxa"/>
            <w:tcBorders>
              <w:bottom w:val="single" w:sz="8" w:space="0" w:color="000000" w:themeColor="text1"/>
            </w:tcBorders>
            <w:vAlign w:val="center"/>
          </w:tcPr>
          <w:p w14:paraId="52494D4D" w14:textId="77777777" w:rsidR="005E6AAB" w:rsidRPr="00792835" w:rsidRDefault="005E6AAB" w:rsidP="005E6AAB">
            <w:pPr>
              <w:autoSpaceDE w:val="0"/>
              <w:autoSpaceDN w:val="0"/>
              <w:adjustRightInd w:val="0"/>
              <w:snapToGrid w:val="0"/>
              <w:spacing w:line="240" w:lineRule="auto"/>
              <w:jc w:val="center"/>
            </w:pPr>
            <w:r w:rsidRPr="00792835">
              <w:t>1</w:t>
            </w:r>
            <w:r>
              <w:t>.</w:t>
            </w:r>
            <w:r w:rsidRPr="00792835">
              <w:t>035</w:t>
            </w:r>
          </w:p>
        </w:tc>
        <w:tc>
          <w:tcPr>
            <w:tcW w:w="720" w:type="dxa"/>
            <w:tcBorders>
              <w:bottom w:val="single" w:sz="8" w:space="0" w:color="000000" w:themeColor="text1"/>
            </w:tcBorders>
            <w:vAlign w:val="center"/>
          </w:tcPr>
          <w:p w14:paraId="61275744" w14:textId="77777777" w:rsidR="005E6AAB" w:rsidRPr="00792835" w:rsidRDefault="005E6AAB" w:rsidP="005E6AAB">
            <w:pPr>
              <w:autoSpaceDE w:val="0"/>
              <w:autoSpaceDN w:val="0"/>
              <w:adjustRightInd w:val="0"/>
              <w:snapToGrid w:val="0"/>
              <w:spacing w:line="240" w:lineRule="auto"/>
              <w:jc w:val="center"/>
            </w:pPr>
            <w:r>
              <w:t>0.</w:t>
            </w:r>
            <w:r w:rsidRPr="00792835">
              <w:t>900</w:t>
            </w:r>
          </w:p>
        </w:tc>
        <w:tc>
          <w:tcPr>
            <w:tcW w:w="720" w:type="dxa"/>
            <w:tcBorders>
              <w:bottom w:val="single" w:sz="8" w:space="0" w:color="000000" w:themeColor="text1"/>
            </w:tcBorders>
            <w:vAlign w:val="center"/>
          </w:tcPr>
          <w:p w14:paraId="3D4BB2CE" w14:textId="77777777" w:rsidR="005E6AAB" w:rsidRPr="00792835" w:rsidRDefault="005E6AAB" w:rsidP="005E6AAB">
            <w:pPr>
              <w:autoSpaceDE w:val="0"/>
              <w:autoSpaceDN w:val="0"/>
              <w:adjustRightInd w:val="0"/>
              <w:snapToGrid w:val="0"/>
              <w:spacing w:line="240" w:lineRule="auto"/>
              <w:jc w:val="center"/>
            </w:pPr>
            <w:r>
              <w:t>0.</w:t>
            </w:r>
            <w:r w:rsidRPr="00792835">
              <w:t>901</w:t>
            </w:r>
          </w:p>
        </w:tc>
      </w:tr>
      <w:tr w:rsidR="004442D9" w:rsidRPr="00792835" w14:paraId="5F508334" w14:textId="77777777" w:rsidTr="005E6AAB">
        <w:trPr>
          <w:jc w:val="right"/>
        </w:trPr>
        <w:tc>
          <w:tcPr>
            <w:tcW w:w="8910" w:type="dxa"/>
            <w:gridSpan w:val="10"/>
            <w:tcBorders>
              <w:top w:val="single" w:sz="8" w:space="0" w:color="000000" w:themeColor="text1"/>
            </w:tcBorders>
            <w:vAlign w:val="center"/>
          </w:tcPr>
          <w:p w14:paraId="47D55CA8" w14:textId="00B6887B" w:rsidR="005E6AAB" w:rsidRPr="00792835" w:rsidRDefault="004442D9" w:rsidP="005E6AAB">
            <w:pPr>
              <w:autoSpaceDE w:val="0"/>
              <w:autoSpaceDN w:val="0"/>
              <w:adjustRightInd w:val="0"/>
              <w:snapToGrid w:val="0"/>
              <w:spacing w:line="240" w:lineRule="auto"/>
              <w:jc w:val="left"/>
            </w:pPr>
            <w:proofErr w:type="spellStart"/>
            <w:r w:rsidRPr="00880329">
              <w:t>d</w:t>
            </w:r>
            <w:r w:rsidRPr="005E6AAB">
              <w:rPr>
                <w:vertAlign w:val="subscript"/>
              </w:rPr>
              <w:t>p</w:t>
            </w:r>
            <w:proofErr w:type="spellEnd"/>
            <w:r w:rsidRPr="00880329">
              <w:t xml:space="preserve">: particle diameter, Q: flow rate, </w:t>
            </w:r>
            <w:proofErr w:type="gramStart"/>
            <w:r w:rsidRPr="00880329">
              <w:t>in:</w:t>
            </w:r>
            <w:proofErr w:type="gramEnd"/>
            <w:r w:rsidRPr="00880329">
              <w:t xml:space="preserve"> inspiration, ex: expiration, </w:t>
            </w:r>
            <w:r w:rsidRPr="00792835">
              <w:t>FRC: functional residual capacity</w:t>
            </w:r>
            <w:r w:rsidRPr="00880329">
              <w:t xml:space="preserve">, </w:t>
            </w:r>
            <w:r w:rsidRPr="00792835">
              <w:t>TV: tidal volume</w:t>
            </w:r>
          </w:p>
        </w:tc>
      </w:tr>
    </w:tbl>
    <w:p w14:paraId="4BC8C010" w14:textId="69BAD1DB" w:rsidR="00F753B4" w:rsidRDefault="00F753B4" w:rsidP="006D64DC">
      <w:pPr>
        <w:autoSpaceDE w:val="0"/>
        <w:autoSpaceDN w:val="0"/>
        <w:adjustRightInd w:val="0"/>
        <w:snapToGrid w:val="0"/>
        <w:spacing w:before="240" w:line="240" w:lineRule="auto"/>
        <w:ind w:left="2606" w:firstLine="432"/>
      </w:pPr>
      <w:r>
        <w:t>Overall retained fraction was calculated as the sum of deposition fraction in the oral cavity and retained fraction in the intrathoracic lung. Intrathoracic deposition was estimated with the latest version of the Multiple-Path Particle Dosimetry (MPPD) model that includes</w:t>
      </w:r>
      <w:r w:rsidRPr="00B64772">
        <w:t xml:space="preserve"> </w:t>
      </w:r>
      <w:r>
        <w:t xml:space="preserve">a </w:t>
      </w:r>
      <w:r w:rsidRPr="00B64772">
        <w:t>mechanistically based</w:t>
      </w:r>
      <w:r>
        <w:t xml:space="preserve"> </w:t>
      </w:r>
      <w:r w:rsidRPr="00B64772">
        <w:t>model component for alveolar mixing of particles</w:t>
      </w:r>
      <w:r>
        <w:t xml:space="preserve"> and that accounts for multiple breaths of aerosol intake</w:t>
      </w:r>
      <w:r w:rsidR="006D64DC">
        <w:t xml:space="preserve"> </w:t>
      </w:r>
      <w:r w:rsidR="006D64DC">
        <w:fldChar w:fldCharType="begin"/>
      </w:r>
      <w:r w:rsidR="00152131">
        <w:instrText xml:space="preserve"> ADDIN EN.CITE &lt;EndNote&gt;&lt;Cite&gt;&lt;Author&gt;Asgharian&lt;/Author&gt;&lt;Year&gt;2022&lt;/Year&gt;&lt;RecNum&gt;4294&lt;/RecNum&gt;&lt;DisplayText&gt;[28]&lt;/DisplayText&gt;&lt;record&gt;&lt;rec-number&gt;4294&lt;/rec-number&gt;&lt;foreign-keys&gt;&lt;key app="EN" db-id="t959wazwe9fvvxex9wqvavdkvavff9pe0red" timestamp="1667514122"&gt;4294&lt;/key&gt;&lt;/foreign-keys&gt;&lt;ref-type name="Journal Article"&gt;17&lt;/ref-type&gt;&lt;contributors&gt;&lt;authors&gt;&lt;author&gt;Asgharian, B.&lt;/author&gt;&lt;author&gt;Price, O.&lt;/author&gt;&lt;author&gt;Borojeni, A. A. T.&lt;/author&gt;&lt;author&gt;Kuprat, A. P.&lt;/author&gt;&lt;author&gt;Colby, S.&lt;/author&gt;&lt;author&gt;Singh, R. K.&lt;/author&gt;&lt;author&gt;Gu, W.&lt;/author&gt;&lt;author&gt;Corley, R. A.&lt;/author&gt;&lt;author&gt;Darquenne, C.&lt;/author&gt;&lt;/authors&gt;&lt;/contributors&gt;&lt;titles&gt;&lt;title&gt;Influence of alveolar mixing and multiple breaths of aerosol intake on particle deposition in the human lungs&lt;/title&gt;&lt;secondary-title&gt;Journal of Aerosol Science&lt;/secondary-title&gt;&lt;/titles&gt;&lt;periodical&gt;&lt;full-title&gt;Journal of Aerosol Science&lt;/full-title&gt;&lt;/periodical&gt;&lt;pages&gt;106050&lt;/pages&gt;&lt;volume&gt;166&lt;/volume&gt;&lt;keywords&gt;&lt;keyword&gt;Aerosol deposition&lt;/keyword&gt;&lt;keyword&gt;MPPD&lt;/keyword&gt;&lt;keyword&gt;Subject-specific predictions&lt;/keyword&gt;&lt;/keywords&gt;&lt;dates&gt;&lt;year&gt;2022&lt;/year&gt;&lt;pub-dates&gt;&lt;date&gt;2022/11/01/&lt;/date&gt;&lt;/pub-dates&gt;&lt;/dates&gt;&lt;isbn&gt;0021-8502&lt;/isbn&gt;&lt;urls&gt;&lt;related-urls&gt;&lt;url&gt;https://www.sciencedirect.com/science/article/pii/S002185022200088X&lt;/url&gt;&lt;/related-urls&gt;&lt;/urls&gt;&lt;electronic-resource-num&gt;https://doi.org/10.1016/j.jaerosci.2022.106050&lt;/electronic-resource-num&gt;&lt;/record&gt;&lt;/Cite&gt;&lt;/EndNote&gt;</w:instrText>
      </w:r>
      <w:r w:rsidR="006D64DC">
        <w:fldChar w:fldCharType="separate"/>
      </w:r>
      <w:r w:rsidR="00152131">
        <w:rPr>
          <w:noProof/>
        </w:rPr>
        <w:t>[28]</w:t>
      </w:r>
      <w:r w:rsidR="006D64DC">
        <w:fldChar w:fldCharType="end"/>
      </w:r>
      <w:r>
        <w:t>. Deposition in the oral cavity was obtained from CFD simulations as described above</w:t>
      </w:r>
      <w:r w:rsidR="00552E3D">
        <w:t xml:space="preserve">. </w:t>
      </w:r>
      <w:r w:rsidR="00E33824">
        <w:t>Deposition</w:t>
      </w:r>
      <w:r w:rsidR="00552E3D">
        <w:t xml:space="preserve"> in the oral cavity was also obtained</w:t>
      </w:r>
      <w:r>
        <w:t xml:space="preserve"> from a semi-empirical formula </w:t>
      </w:r>
      <w:r w:rsidR="006D64DC">
        <w:fldChar w:fldCharType="begin"/>
      </w:r>
      <w:r w:rsidR="000A5B17">
        <w:instrText xml:space="preserve"> ADDIN EN.CITE &lt;EndNote&gt;&lt;Cite&gt;&lt;Author&gt;Stahlhofen&lt;/Author&gt;&lt;Year&gt;1989&lt;/Year&gt;&lt;RecNum&gt;3119&lt;/RecNum&gt;&lt;DisplayText&gt;[29]&lt;/DisplayText&gt;&lt;record&gt;&lt;rec-number&gt;3119&lt;/rec-number&gt;&lt;foreign-keys&gt;&lt;key app="EN" db-id="t959wazwe9fvvxex9wqvavdkvavff9pe0red" timestamp="1288637599"&gt;3119&lt;/key&gt;&lt;/foreign-keys&gt;&lt;ref-type name="Journal Article"&gt;17&lt;/ref-type&gt;&lt;contributors&gt;&lt;authors&gt;&lt;author&gt;Stahlhofen, W.&lt;/author&gt;&lt;author&gt;Rudolf, G.&lt;/author&gt;&lt;author&gt;James, A. C.&lt;/author&gt;&lt;/authors&gt;&lt;/contributors&gt;&lt;titles&gt;&lt;title&gt;Intercomparison of experimental regional aerosol deposition data&lt;/title&gt;&lt;secondary-title&gt;Journal of Aerosol Medicine&lt;/secondary-title&gt;&lt;/titles&gt;&lt;periodical&gt;&lt;full-title&gt;Journal of Aerosol Medicine&lt;/full-title&gt;&lt;/periodical&gt;&lt;pages&gt;285-308&lt;/pages&gt;&lt;volume&gt;2  &lt;/volume&gt;&lt;number&gt;3&lt;/number&gt;&lt;reprint-edition&gt;NOT IN FILE&lt;/reprint-edition&gt;&lt;keywords&gt;&lt;keyword&gt;aerosol deposition&lt;/keyword&gt;&lt;keyword&gt;deposition&lt;/keyword&gt;&lt;/keywords&gt;&lt;dates&gt;&lt;year&gt;1989&lt;/year&gt;&lt;/dates&gt;&lt;urls&gt;&lt;/urls&gt;&lt;/record&gt;&lt;/Cite&gt;&lt;/EndNote&gt;</w:instrText>
      </w:r>
      <w:r w:rsidR="006D64DC">
        <w:fldChar w:fldCharType="separate"/>
      </w:r>
      <w:r w:rsidR="00152131">
        <w:rPr>
          <w:noProof/>
        </w:rPr>
        <w:t>[29]</w:t>
      </w:r>
      <w:r w:rsidR="006D64DC">
        <w:fldChar w:fldCharType="end"/>
      </w:r>
      <w:r>
        <w:t>:</w:t>
      </w:r>
    </w:p>
    <w:p w14:paraId="315F7D3E" w14:textId="1C915439" w:rsidR="00F753B4" w:rsidRDefault="006D64DC" w:rsidP="006D64DC">
      <w:pPr>
        <w:autoSpaceDE w:val="0"/>
        <w:autoSpaceDN w:val="0"/>
        <w:adjustRightInd w:val="0"/>
        <w:snapToGrid w:val="0"/>
        <w:spacing w:before="60" w:after="60" w:line="240" w:lineRule="auto"/>
        <w:jc w:val="center"/>
      </w:pPr>
      <w:r>
        <w:tab/>
      </w:r>
      <w:r>
        <w:tab/>
      </w:r>
      <w:r>
        <w:tab/>
      </w:r>
      <w:r>
        <w:tab/>
      </w:r>
      <m:oMath>
        <m:sSub>
          <m:sSubPr>
            <m:ctrlPr>
              <w:rPr>
                <w:rFonts w:ascii="Cambria Math" w:hAnsi="Cambria Math"/>
                <w:i/>
              </w:rPr>
            </m:ctrlPr>
          </m:sSubPr>
          <m:e>
            <m:r>
              <w:rPr>
                <w:rFonts w:ascii="Cambria Math" w:hAnsi="Cambria Math"/>
              </w:rPr>
              <m:t>η</m:t>
            </m:r>
          </m:e>
          <m:sub>
            <m:r>
              <w:rPr>
                <w:rFonts w:ascii="Cambria Math" w:hAnsi="Cambria Math"/>
              </w:rPr>
              <m:t>oral</m:t>
            </m:r>
          </m:sub>
        </m:sSub>
        <m:r>
          <w:rPr>
            <w:rFonts w:ascii="Cambria Math" w:hAnsi="Cambria Math"/>
          </w:rPr>
          <m:t>=</m:t>
        </m:r>
        <m:r>
          <m:rPr>
            <m:sty m:val="p"/>
          </m:rPr>
          <w:rPr>
            <w:rFonts w:ascii="Cambria Math" w:hAnsi="Cambria Math"/>
          </w:rPr>
          <m:t xml:space="preserve"> 1 – </m:t>
        </m:r>
        <m:sSup>
          <m:sSupPr>
            <m:ctrlPr>
              <w:rPr>
                <w:rFonts w:ascii="Cambria Math" w:hAnsi="Cambria Math"/>
                <w:i/>
              </w:rPr>
            </m:ctrlPr>
          </m:sSupPr>
          <m:e>
            <m:r>
              <w:rPr>
                <w:rFonts w:ascii="Cambria Math" w:hAnsi="Cambria Math"/>
              </w:rPr>
              <m:t>(3.5×</m:t>
            </m:r>
            <m:sSup>
              <m:sSupPr>
                <m:ctrlPr>
                  <w:rPr>
                    <w:rFonts w:ascii="Cambria Math" w:hAnsi="Cambria Math"/>
                    <w:i/>
                  </w:rPr>
                </m:ctrlPr>
              </m:sSupPr>
              <m:e>
                <m:r>
                  <w:rPr>
                    <w:rFonts w:ascii="Cambria Math" w:hAnsi="Cambria Math"/>
                  </w:rPr>
                  <m:t>10</m:t>
                </m:r>
              </m:e>
              <m:sup>
                <m:r>
                  <w:rPr>
                    <w:rFonts w:ascii="Cambria Math" w:hAnsi="Cambria Math"/>
                  </w:rPr>
                  <m:t>-8</m:t>
                </m:r>
              </m:sup>
            </m:sSup>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a</m:t>
                    </m:r>
                  </m:sub>
                  <m:sup>
                    <m:r>
                      <w:rPr>
                        <w:rFonts w:ascii="Cambria Math" w:hAnsi="Cambria Math"/>
                      </w:rPr>
                      <m:t>2</m:t>
                    </m:r>
                  </m:sup>
                </m:sSubSup>
                <m:r>
                  <w:rPr>
                    <w:rFonts w:ascii="Cambria Math" w:hAnsi="Cambria Math"/>
                  </w:rPr>
                  <m:t xml:space="preserve">Q) </m:t>
                </m:r>
              </m:e>
              <m:sup>
                <m:r>
                  <w:rPr>
                    <w:rFonts w:ascii="Cambria Math" w:hAnsi="Cambria Math"/>
                  </w:rPr>
                  <m:t>1.7</m:t>
                </m:r>
              </m:sup>
            </m:sSup>
            <m:r>
              <w:rPr>
                <w:rFonts w:ascii="Cambria Math" w:hAnsi="Cambria Math"/>
              </w:rPr>
              <m:t>+1)</m:t>
            </m:r>
          </m:e>
          <m:sup>
            <m:r>
              <w:rPr>
                <w:rFonts w:ascii="Cambria Math" w:hAnsi="Cambria Math"/>
              </w:rPr>
              <m:t>-1</m:t>
            </m:r>
          </m:sup>
        </m:sSup>
      </m:oMath>
      <w:r w:rsidR="004E273D">
        <w:tab/>
      </w:r>
      <w:r w:rsidR="004E273D">
        <w:tab/>
        <w:t>(4)</w:t>
      </w:r>
    </w:p>
    <w:p w14:paraId="7132DD1D" w14:textId="5CCD4A42" w:rsidR="004E273D" w:rsidRDefault="004E273D" w:rsidP="006D64DC">
      <w:pPr>
        <w:autoSpaceDE w:val="0"/>
        <w:autoSpaceDN w:val="0"/>
        <w:adjustRightInd w:val="0"/>
        <w:snapToGrid w:val="0"/>
        <w:spacing w:line="240" w:lineRule="auto"/>
        <w:ind w:left="2610"/>
      </w:pPr>
      <w:r w:rsidRPr="004E273D">
        <w:t xml:space="preserve">where </w:t>
      </w:r>
      <w:r>
        <w:rPr>
          <w:i/>
          <w:iCs/>
        </w:rPr>
        <w:t>d</w:t>
      </w:r>
      <w:r>
        <w:rPr>
          <w:i/>
          <w:iCs/>
          <w:vertAlign w:val="subscript"/>
        </w:rPr>
        <w:t>a</w:t>
      </w:r>
      <w:r>
        <w:rPr>
          <w:i/>
          <w:iCs/>
        </w:rPr>
        <w:t xml:space="preserve"> </w:t>
      </w:r>
      <w:r w:rsidRPr="004E273D">
        <w:t xml:space="preserve">is the aerodynamic diameter expressed in </w:t>
      </w:r>
      <w:proofErr w:type="spellStart"/>
      <w:r w:rsidRPr="004E273D">
        <w:t>μm</w:t>
      </w:r>
      <w:proofErr w:type="spellEnd"/>
      <w:r>
        <w:t xml:space="preserve"> and </w:t>
      </w:r>
      <w:r w:rsidRPr="00000F85">
        <w:rPr>
          <w:i/>
          <w:iCs/>
        </w:rPr>
        <w:t>Q</w:t>
      </w:r>
      <w:r w:rsidRPr="004E273D">
        <w:t xml:space="preserve"> the overall volumetric flow rate expressed in ml/s</w:t>
      </w:r>
      <w:r>
        <w:t xml:space="preserve">. </w:t>
      </w:r>
    </w:p>
    <w:p w14:paraId="3F9BB574" w14:textId="167A2EFE" w:rsidR="00F753B4" w:rsidRDefault="00F753B4" w:rsidP="006D64DC">
      <w:pPr>
        <w:autoSpaceDE w:val="0"/>
        <w:autoSpaceDN w:val="0"/>
        <w:adjustRightInd w:val="0"/>
        <w:snapToGrid w:val="0"/>
        <w:spacing w:line="240" w:lineRule="auto"/>
        <w:ind w:left="2606" w:firstLine="432"/>
      </w:pPr>
      <w:r>
        <w:rPr>
          <w:rFonts w:hint="eastAsia"/>
        </w:rPr>
        <w:t xml:space="preserve">Mass of particles injected in the MPPD model was set as (1 </w:t>
      </w:r>
      <w:r w:rsidR="004E273D">
        <w:t xml:space="preserve">- </w:t>
      </w:r>
      <w:r w:rsidR="004E273D">
        <w:sym w:font="Symbol" w:char="F068"/>
      </w:r>
      <w:r w:rsidR="004E273D">
        <w:rPr>
          <w:vertAlign w:val="subscript"/>
        </w:rPr>
        <w:t>oral</w:t>
      </w:r>
      <w:r w:rsidR="004E273D">
        <w:t xml:space="preserve">) x </w:t>
      </w:r>
      <w:proofErr w:type="spellStart"/>
      <w:r w:rsidRPr="00000F85">
        <w:rPr>
          <w:i/>
          <w:iCs/>
        </w:rPr>
        <w:t>C</w:t>
      </w:r>
      <w:r w:rsidR="004E273D" w:rsidRPr="00000F85">
        <w:rPr>
          <w:i/>
          <w:iCs/>
          <w:vertAlign w:val="subscript"/>
        </w:rPr>
        <w:t>inh</w:t>
      </w:r>
      <w:proofErr w:type="spellEnd"/>
      <w:r>
        <w:rPr>
          <w:rFonts w:hint="eastAsia"/>
        </w:rPr>
        <w:t xml:space="preserve"> </w:t>
      </w:r>
      <w:r w:rsidR="004E273D" w:rsidRPr="004E273D">
        <w:t xml:space="preserve">where </w:t>
      </w:r>
      <w:proofErr w:type="spellStart"/>
      <w:r w:rsidR="004E273D" w:rsidRPr="00000F85">
        <w:rPr>
          <w:i/>
          <w:iCs/>
        </w:rPr>
        <w:t>C</w:t>
      </w:r>
      <w:r w:rsidR="004E273D" w:rsidRPr="00000F85">
        <w:rPr>
          <w:i/>
          <w:iCs/>
          <w:vertAlign w:val="subscript"/>
        </w:rPr>
        <w:t>inh</w:t>
      </w:r>
      <w:proofErr w:type="spellEnd"/>
      <w:r w:rsidR="004E273D" w:rsidRPr="004E273D">
        <w:t xml:space="preserve"> is the inhaled particle concentration</w:t>
      </w:r>
      <w:r w:rsidR="004E273D">
        <w:t>. D</w:t>
      </w:r>
      <w:r>
        <w:rPr>
          <w:rFonts w:hint="eastAsia"/>
        </w:rPr>
        <w:t>eposition in the oral</w:t>
      </w:r>
      <w:r w:rsidR="004E273D">
        <w:t xml:space="preserve"> </w:t>
      </w:r>
      <w:r>
        <w:t>cavity during exhalation was based on the mass of particles exiting MPPD (</w:t>
      </w:r>
      <w:proofErr w:type="spellStart"/>
      <w:r w:rsidRPr="00000F85">
        <w:rPr>
          <w:i/>
          <w:iCs/>
        </w:rPr>
        <w:t>η</w:t>
      </w:r>
      <w:r w:rsidRPr="00000F85">
        <w:rPr>
          <w:i/>
          <w:iCs/>
          <w:vertAlign w:val="subscript"/>
        </w:rPr>
        <w:t>ora</w:t>
      </w:r>
      <w:r w:rsidR="004E273D">
        <w:rPr>
          <w:i/>
          <w:iCs/>
          <w:vertAlign w:val="subscript"/>
        </w:rPr>
        <w:t>l</w:t>
      </w:r>
      <w:proofErr w:type="spellEnd"/>
      <w:r w:rsidR="004E273D">
        <w:rPr>
          <w:i/>
          <w:iCs/>
        </w:rPr>
        <w:t xml:space="preserve"> </w:t>
      </w:r>
      <w:proofErr w:type="spellStart"/>
      <w:r w:rsidRPr="00000F85">
        <w:rPr>
          <w:i/>
          <w:iCs/>
        </w:rPr>
        <w:t>C</w:t>
      </w:r>
      <w:r w:rsidRPr="00000F85">
        <w:rPr>
          <w:i/>
          <w:iCs/>
          <w:vertAlign w:val="subscript"/>
        </w:rPr>
        <w:t>exh.MPPD</w:t>
      </w:r>
      <w:proofErr w:type="spellEnd"/>
      <w:r>
        <w:t>).</w:t>
      </w:r>
      <w:r w:rsidR="00552E3D">
        <w:t xml:space="preserve"> </w:t>
      </w:r>
    </w:p>
    <w:p w14:paraId="2C8DCDE9" w14:textId="7084D2FE" w:rsidR="00DF5804" w:rsidRDefault="00DF5804" w:rsidP="006D64DC">
      <w:pPr>
        <w:pStyle w:val="ListParagraph"/>
        <w:numPr>
          <w:ilvl w:val="0"/>
          <w:numId w:val="24"/>
        </w:numPr>
        <w:snapToGrid w:val="0"/>
        <w:spacing w:before="240" w:after="60"/>
        <w:ind w:left="2610" w:firstLine="0"/>
        <w:contextualSpacing w:val="0"/>
        <w:rPr>
          <w:rFonts w:ascii="Palatino Linotype" w:hAnsi="Palatino Linotype"/>
          <w:i/>
          <w:sz w:val="20"/>
          <w:szCs w:val="20"/>
        </w:rPr>
      </w:pPr>
      <w:r w:rsidRPr="00643ECB">
        <w:rPr>
          <w:rFonts w:ascii="Palatino Linotype" w:hAnsi="Palatino Linotype"/>
          <w:i/>
          <w:sz w:val="20"/>
          <w:szCs w:val="20"/>
        </w:rPr>
        <w:t>Statistical Analysis</w:t>
      </w:r>
    </w:p>
    <w:p w14:paraId="357ACC09" w14:textId="23AF7503" w:rsidR="006D64DC" w:rsidRDefault="001C705B" w:rsidP="006D64DC">
      <w:pPr>
        <w:snapToGrid w:val="0"/>
        <w:spacing w:line="240" w:lineRule="auto"/>
        <w:ind w:left="2606" w:firstLine="432"/>
      </w:pPr>
      <w:r w:rsidRPr="006738AF">
        <w:t xml:space="preserve">The curve of best fit </w:t>
      </w:r>
      <w:r w:rsidR="004111EA">
        <w:t xml:space="preserve">of in-silico predictions of aerosol deposition in the oral cavity </w:t>
      </w:r>
      <w:r w:rsidRPr="006738AF">
        <w:t xml:space="preserve">was calculated by fitting </w:t>
      </w:r>
      <m:oMath>
        <m:sSub>
          <m:sSubPr>
            <m:ctrlPr>
              <w:rPr>
                <w:rFonts w:ascii="Cambria Math" w:hAnsi="Cambria Math"/>
              </w:rPr>
            </m:ctrlPr>
          </m:sSubPr>
          <m:e>
            <m:r>
              <w:rPr>
                <w:rFonts w:ascii="Cambria Math" w:hAnsi="Cambria Math"/>
              </w:rPr>
              <m:t>β</m:t>
            </m:r>
          </m:e>
          <m:sub>
            <m:r>
              <m:rPr>
                <m:sty m:val="p"/>
              </m:rPr>
              <w:rPr>
                <w:rFonts w:ascii="Cambria Math" w:hAnsi="Cambria Math"/>
              </w:rPr>
              <m:t>1</m:t>
            </m:r>
          </m:sub>
        </m:sSub>
      </m:oMath>
      <w:r w:rsidRPr="006738AF">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2</m:t>
            </m:r>
          </m:sub>
        </m:sSub>
      </m:oMath>
      <w:r w:rsidRPr="006738AF">
        <w:t xml:space="preserve"> to a sigmoidal function </w:t>
      </w:r>
      <m:oMath>
        <m:r>
          <w:rPr>
            <w:rFonts w:ascii="Cambria Math" w:hAnsi="Cambria Math"/>
          </w:rPr>
          <m:t>DE</m:t>
        </m:r>
        <m:r>
          <m:rPr>
            <m:sty m:val="p"/>
          </m:rPr>
          <w:rPr>
            <w:rFonts w:ascii="Cambria Math" w:hAnsi="Cambria Math"/>
          </w:rPr>
          <m:t>=1-</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Sup>
                  <m:sSubSupPr>
                    <m:ctrlPr>
                      <w:rPr>
                        <w:rFonts w:ascii="Cambria Math" w:hAnsi="Cambria Math"/>
                      </w:rPr>
                    </m:ctrlPr>
                  </m:sSubSupPr>
                  <m:e>
                    <m:r>
                      <m:rPr>
                        <m:sty m:val="p"/>
                      </m:rPr>
                      <w:rPr>
                        <w:rFonts w:ascii="Cambria Math" w:hAnsi="Cambria Math"/>
                      </w:rPr>
                      <m:t>(</m:t>
                    </m:r>
                    <m:r>
                      <w:rPr>
                        <w:rFonts w:ascii="Cambria Math" w:hAnsi="Cambria Math"/>
                      </w:rPr>
                      <m:t>d</m:t>
                    </m:r>
                  </m:e>
                  <m:sub>
                    <m:r>
                      <w:rPr>
                        <w:rFonts w:ascii="Cambria Math" w:hAnsi="Cambria Math"/>
                      </w:rPr>
                      <m:t>a</m:t>
                    </m:r>
                  </m:sub>
                  <m:sup>
                    <m:r>
                      <m:rPr>
                        <m:sty m:val="p"/>
                      </m:rPr>
                      <w:rPr>
                        <w:rFonts w:ascii="Cambria Math" w:hAnsi="Cambria Math"/>
                      </w:rPr>
                      <m:t>2</m:t>
                    </m:r>
                  </m:sup>
                </m:sSubSup>
                <m:sSup>
                  <m:sSupPr>
                    <m:ctrlPr>
                      <w:rPr>
                        <w:rFonts w:ascii="Cambria Math" w:hAnsi="Cambria Math"/>
                      </w:rPr>
                    </m:ctrlPr>
                  </m:sSupPr>
                  <m:e>
                    <m:r>
                      <w:rPr>
                        <w:rFonts w:ascii="Cambria Math" w:hAnsi="Cambria Math"/>
                      </w:rPr>
                      <m:t>Q</m:t>
                    </m:r>
                    <m:r>
                      <m:rPr>
                        <m:sty m:val="p"/>
                      </m:rPr>
                      <w:rPr>
                        <w:rFonts w:ascii="Cambria Math" w:hAnsi="Cambria Math"/>
                      </w:rPr>
                      <m:t>)</m:t>
                    </m:r>
                  </m:e>
                  <m:sup>
                    <m:sSub>
                      <m:sSubPr>
                        <m:ctrlPr>
                          <w:rPr>
                            <w:rFonts w:ascii="Cambria Math" w:hAnsi="Cambria Math"/>
                          </w:rPr>
                        </m:ctrlPr>
                      </m:sSubPr>
                      <m:e>
                        <m:r>
                          <w:rPr>
                            <w:rFonts w:ascii="Cambria Math" w:hAnsi="Cambria Math"/>
                          </w:rPr>
                          <m:t>β</m:t>
                        </m:r>
                      </m:e>
                      <m:sub>
                        <m:r>
                          <m:rPr>
                            <m:sty m:val="p"/>
                          </m:rPr>
                          <w:rPr>
                            <w:rFonts w:ascii="Cambria Math" w:hAnsi="Cambria Math"/>
                          </w:rPr>
                          <m:t>2</m:t>
                        </m:r>
                      </m:sub>
                    </m:sSub>
                  </m:sup>
                </m:sSup>
                <m:r>
                  <m:rPr>
                    <m:sty m:val="p"/>
                  </m:rPr>
                  <w:rPr>
                    <w:rFonts w:ascii="Cambria Math" w:hAnsi="Cambria Math"/>
                  </w:rPr>
                  <m:t>+1</m:t>
                </m:r>
              </m:e>
            </m:d>
          </m:e>
          <m:sup>
            <m:r>
              <m:rPr>
                <m:sty m:val="p"/>
              </m:rPr>
              <w:rPr>
                <w:rFonts w:ascii="Cambria Math" w:hAnsi="Cambria Math"/>
              </w:rPr>
              <m:t>-1</m:t>
            </m:r>
          </m:sup>
        </m:sSup>
      </m:oMath>
      <w:r w:rsidRPr="006738AF">
        <w:t xml:space="preserve">, where </w:t>
      </w:r>
      <m:oMath>
        <m:sSubSup>
          <m:sSubSupPr>
            <m:ctrlPr>
              <w:rPr>
                <w:rFonts w:ascii="Cambria Math" w:hAnsi="Cambria Math"/>
              </w:rPr>
            </m:ctrlPr>
          </m:sSubSupPr>
          <m:e>
            <m:r>
              <w:rPr>
                <w:rFonts w:ascii="Cambria Math" w:hAnsi="Cambria Math"/>
              </w:rPr>
              <m:t>d</m:t>
            </m:r>
          </m:e>
          <m:sub>
            <m:r>
              <w:rPr>
                <w:rFonts w:ascii="Cambria Math" w:hAnsi="Cambria Math"/>
              </w:rPr>
              <m:t>a</m:t>
            </m:r>
          </m:sub>
          <m:sup>
            <m:r>
              <m:rPr>
                <m:sty m:val="p"/>
              </m:rPr>
              <w:rPr>
                <w:rFonts w:ascii="Cambria Math" w:hAnsi="Cambria Math"/>
              </w:rPr>
              <m:t>2</m:t>
            </m:r>
          </m:sup>
        </m:sSubSup>
        <m:r>
          <w:rPr>
            <w:rFonts w:ascii="Cambria Math" w:hAnsi="Cambria Math"/>
          </w:rPr>
          <m:t>Q</m:t>
        </m:r>
      </m:oMath>
      <w:r w:rsidRPr="006738AF">
        <w:t xml:space="preserve"> is the same impaction parameter used in the </w:t>
      </w:r>
      <w:proofErr w:type="spellStart"/>
      <w:r w:rsidRPr="006738AF">
        <w:t>Stahlhofen</w:t>
      </w:r>
      <w:proofErr w:type="spellEnd"/>
      <w:r w:rsidRPr="006738AF">
        <w:t xml:space="preserve"> equation</w:t>
      </w:r>
      <w:r w:rsidR="004111EA">
        <w:t xml:space="preserve"> (Eq. 4)</w:t>
      </w:r>
      <w:r w:rsidRPr="006738AF">
        <w:t xml:space="preserve">. </w:t>
      </w:r>
      <m:oMath>
        <m:sSub>
          <m:sSubPr>
            <m:ctrlPr>
              <w:rPr>
                <w:rFonts w:ascii="Cambria Math" w:hAnsi="Cambria Math"/>
              </w:rPr>
            </m:ctrlPr>
          </m:sSubPr>
          <m:e>
            <m:r>
              <w:rPr>
                <w:rFonts w:ascii="Cambria Math" w:hAnsi="Cambria Math"/>
              </w:rPr>
              <m:t>β</m:t>
            </m:r>
          </m:e>
          <m:sub>
            <m:r>
              <m:rPr>
                <m:sty m:val="p"/>
              </m:rPr>
              <w:rPr>
                <w:rFonts w:ascii="Cambria Math" w:hAnsi="Cambria Math"/>
              </w:rPr>
              <m:t>1</m:t>
            </m:r>
          </m:sub>
        </m:sSub>
      </m:oMath>
      <w:r w:rsidRPr="006738AF">
        <w:t xml:space="preserve">, </w:t>
      </w:r>
      <m:oMath>
        <m:sSub>
          <m:sSubPr>
            <m:ctrlPr>
              <w:rPr>
                <w:rFonts w:ascii="Cambria Math" w:hAnsi="Cambria Math"/>
              </w:rPr>
            </m:ctrlPr>
          </m:sSubPr>
          <m:e>
            <m:r>
              <w:rPr>
                <w:rFonts w:ascii="Cambria Math" w:hAnsi="Cambria Math"/>
              </w:rPr>
              <m:t>β</m:t>
            </m:r>
          </m:e>
          <m:sub>
            <m:r>
              <m:rPr>
                <m:sty m:val="p"/>
              </m:rPr>
              <w:rPr>
                <w:rFonts w:ascii="Cambria Math" w:hAnsi="Cambria Math"/>
              </w:rPr>
              <m:t>2</m:t>
            </m:r>
          </m:sub>
        </m:sSub>
      </m:oMath>
      <w:r w:rsidRPr="006738AF">
        <w:t>, and the percentage of variance explained (</w:t>
      </w:r>
      <m:oMath>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w:r w:rsidRPr="006738AF">
        <w:t xml:space="preserve">) by the curve of best fit were compared to the parameters adapted in the </w:t>
      </w:r>
      <w:proofErr w:type="spellStart"/>
      <w:r w:rsidRPr="006738AF">
        <w:t>Stahlhofen</w:t>
      </w:r>
      <w:proofErr w:type="spellEnd"/>
      <w:r w:rsidRPr="006738AF">
        <w:t xml:space="preserve"> equation.</w:t>
      </w:r>
      <w:del w:id="1" w:author="Gu, Wanjun" w:date="2022-11-10T17:58:00Z">
        <w:r w:rsidRPr="006738AF" w:rsidDel="00A10A91">
          <w:delText xml:space="preserve"> </w:delText>
        </w:r>
      </w:del>
      <w:moveFromRangeStart w:id="2" w:author="Gu, Wanjun" w:date="2022-11-10T17:58:00Z" w:name="move118995544"/>
      <w:moveFrom w:id="3" w:author="Gu, Wanjun" w:date="2022-11-10T17:58:00Z">
        <w:r w:rsidRPr="006738AF" w:rsidDel="00A10A91">
          <w:t>MATLAB R2022a was used for curve fitting and confidence interval estimation, and R v4.0.2 was used for data cleaning and visualization.</w:t>
        </w:r>
        <w:r w:rsidR="00D53B56" w:rsidDel="00A10A91">
          <w:t xml:space="preserve"> </w:t>
        </w:r>
      </w:moveFrom>
      <w:moveFromRangeEnd w:id="2"/>
    </w:p>
    <w:p w14:paraId="343699D4" w14:textId="0C6A3DFC" w:rsidR="004111EA" w:rsidRDefault="00152131" w:rsidP="005D184F">
      <w:pPr>
        <w:snapToGrid w:val="0"/>
        <w:spacing w:line="240" w:lineRule="auto"/>
        <w:ind w:left="2606" w:firstLine="432"/>
      </w:pPr>
      <w:r>
        <w:t>To compare in-silico predictions with experimental data,</w:t>
      </w:r>
      <w:r w:rsidR="005D184F">
        <w:t xml:space="preserve"> </w:t>
      </w:r>
      <w:r>
        <w:t>a one-way ANOVA</w:t>
      </w:r>
      <w:r w:rsidR="005D184F">
        <w:t xml:space="preserve"> </w:t>
      </w:r>
      <w:r>
        <w:t xml:space="preserve">test </w:t>
      </w:r>
      <w:r w:rsidR="005D184F">
        <w:t xml:space="preserve">for correlated samples </w:t>
      </w:r>
      <w:r>
        <w:t>was used with the Tukey Multiple Comparison</w:t>
      </w:r>
      <w:r w:rsidR="005D184F">
        <w:t xml:space="preserve"> </w:t>
      </w:r>
      <w:r>
        <w:t>post hoc test</w:t>
      </w:r>
      <w:r w:rsidR="005D184F">
        <w:t xml:space="preserve">. </w:t>
      </w:r>
      <w:r>
        <w:t xml:space="preserve">The </w:t>
      </w:r>
      <w:r>
        <w:lastRenderedPageBreak/>
        <w:t>paired t test was used to</w:t>
      </w:r>
      <w:r w:rsidR="005D184F">
        <w:t xml:space="preserve"> compare </w:t>
      </w:r>
      <w:r>
        <w:t xml:space="preserve">in-silico predictions of </w:t>
      </w:r>
      <w:r w:rsidR="008859C7">
        <w:t xml:space="preserve">oral </w:t>
      </w:r>
      <w:r w:rsidR="005D0409">
        <w:t xml:space="preserve">deposition between inspiration and </w:t>
      </w:r>
      <w:r w:rsidR="005D184F">
        <w:t>expiration</w:t>
      </w:r>
      <w:r w:rsidR="001940F3">
        <w:t xml:space="preserve">. </w:t>
      </w:r>
      <w:r w:rsidR="00520973">
        <w:t>Significant differences were accepted at the p</w:t>
      </w:r>
      <w:ins w:id="4" w:author="Gu, Wanjun" w:date="2022-11-10T17:58:00Z">
        <w:r w:rsidR="00A10A91">
          <w:t xml:space="preserve"> </w:t>
        </w:r>
      </w:ins>
      <w:r w:rsidR="00520973">
        <w:t>&lt;</w:t>
      </w:r>
      <w:ins w:id="5" w:author="Gu, Wanjun" w:date="2022-11-10T17:58:00Z">
        <w:r w:rsidR="00A10A91">
          <w:t xml:space="preserve"> </w:t>
        </w:r>
      </w:ins>
      <w:r w:rsidR="00520973">
        <w:t>0.05 level.</w:t>
      </w:r>
    </w:p>
    <w:p w14:paraId="7E93242F" w14:textId="369262E7" w:rsidR="005D184F" w:rsidRPr="001C705B" w:rsidRDefault="00A10A91" w:rsidP="005D184F">
      <w:pPr>
        <w:snapToGrid w:val="0"/>
        <w:spacing w:line="240" w:lineRule="auto"/>
        <w:ind w:left="2606" w:firstLine="432"/>
      </w:pPr>
      <w:moveToRangeStart w:id="6" w:author="Gu, Wanjun" w:date="2022-11-10T17:58:00Z" w:name="move118995544"/>
      <w:moveTo w:id="7" w:author="Gu, Wanjun" w:date="2022-11-10T17:58:00Z">
        <w:r w:rsidRPr="006738AF">
          <w:t>MATLAB R2022a was used for curve fitting and confidence interval estimation, and R v4.0.2 was used for data cleaning and visualization.</w:t>
        </w:r>
      </w:moveTo>
      <w:moveToRangeEnd w:id="6"/>
      <w:del w:id="8" w:author="Gu, Wanjun" w:date="2022-11-10T17:58:00Z">
        <w:r w:rsidR="005D184F" w:rsidDel="00A10A91">
          <w:delText>All statistical analyses were performed with R (</w:delText>
        </w:r>
        <w:r w:rsidR="005D184F" w:rsidRPr="00D14FED" w:rsidDel="00A10A91">
          <w:rPr>
            <w:highlight w:val="yellow"/>
          </w:rPr>
          <w:delText>include version here</w:delText>
        </w:r>
        <w:r w:rsidR="005D184F" w:rsidDel="00A10A91">
          <w:delText>).</w:delText>
        </w:r>
      </w:del>
    </w:p>
    <w:p w14:paraId="43E12200" w14:textId="77777777" w:rsidR="00F46F77" w:rsidRPr="00643ECB" w:rsidRDefault="00F46F77" w:rsidP="006D64DC">
      <w:pPr>
        <w:pStyle w:val="MDPI21heading1"/>
        <w:spacing w:line="240" w:lineRule="auto"/>
        <w:ind w:left="2610"/>
      </w:pPr>
      <w:r w:rsidRPr="00643ECB">
        <w:t>3. Results</w:t>
      </w:r>
    </w:p>
    <w:p w14:paraId="6309E2E7" w14:textId="77777777" w:rsidR="00AB2613" w:rsidRPr="00272723" w:rsidRDefault="00AB2613" w:rsidP="006D64DC">
      <w:pPr>
        <w:pStyle w:val="ListParagraph"/>
        <w:numPr>
          <w:ilvl w:val="0"/>
          <w:numId w:val="26"/>
        </w:numPr>
        <w:snapToGrid w:val="0"/>
        <w:spacing w:after="60"/>
        <w:ind w:left="2610" w:firstLine="0"/>
        <w:contextualSpacing w:val="0"/>
        <w:rPr>
          <w:rFonts w:ascii="Palatino Linotype" w:hAnsi="Palatino Linotype"/>
          <w:i/>
          <w:sz w:val="20"/>
          <w:szCs w:val="20"/>
        </w:rPr>
      </w:pPr>
      <w:r w:rsidRPr="00272723">
        <w:rPr>
          <w:rFonts w:ascii="Palatino Linotype" w:hAnsi="Palatino Linotype"/>
          <w:i/>
          <w:sz w:val="20"/>
          <w:szCs w:val="20"/>
        </w:rPr>
        <w:t>Total oral deposition efficiency</w:t>
      </w:r>
    </w:p>
    <w:p w14:paraId="36EA6BE7" w14:textId="2B8E71CE" w:rsidR="00AB2613" w:rsidRDefault="00AB2613" w:rsidP="005D0409">
      <w:pPr>
        <w:snapToGrid w:val="0"/>
        <w:spacing w:line="240" w:lineRule="auto"/>
        <w:ind w:left="2606" w:firstLine="432"/>
      </w:pPr>
      <w:r w:rsidRPr="006D64DC">
        <w:rPr>
          <w:b/>
          <w:bCs/>
        </w:rPr>
        <w:t>Figure 2</w:t>
      </w:r>
      <w:r w:rsidRPr="00643ECB">
        <w:t xml:space="preserve"> illustrates oral deposition efficiency as a function of the commonly used </w:t>
      </w:r>
      <w:r w:rsidR="003528FA" w:rsidRPr="00643ECB">
        <w:t xml:space="preserve">impaction </w:t>
      </w:r>
      <w:r w:rsidRPr="00643ECB">
        <w:t>parameter d</w:t>
      </w:r>
      <w:r w:rsidRPr="00643ECB">
        <w:rPr>
          <w:vertAlign w:val="subscript"/>
        </w:rPr>
        <w:t>a</w:t>
      </w:r>
      <w:r w:rsidRPr="00643ECB">
        <w:rPr>
          <w:vertAlign w:val="superscript"/>
        </w:rPr>
        <w:t>2</w:t>
      </w:r>
      <w:r w:rsidRPr="00643ECB">
        <w:t>Q, where d</w:t>
      </w:r>
      <w:r w:rsidRPr="00643ECB">
        <w:rPr>
          <w:vertAlign w:val="subscript"/>
        </w:rPr>
        <w:t>a</w:t>
      </w:r>
      <w:r w:rsidRPr="00643ECB">
        <w:t xml:space="preserve"> </w:t>
      </w:r>
      <w:r w:rsidR="00643ECB" w:rsidRPr="00643ECB">
        <w:t>(</w:t>
      </w:r>
      <w:r w:rsidR="00643ECB">
        <w:t>µ</w:t>
      </w:r>
      <w:r w:rsidRPr="00643ECB">
        <w:t xml:space="preserve">m) is aerodynamic diameter and Q (L/min) is the flow rate. In agreement with previous </w:t>
      </w:r>
      <w:r w:rsidRPr="00643ECB">
        <w:rPr>
          <w:i/>
          <w:iCs/>
        </w:rPr>
        <w:t>in-vitro</w:t>
      </w:r>
      <w:r w:rsidRPr="00643ECB">
        <w:t xml:space="preserve"> and </w:t>
      </w:r>
      <w:r w:rsidRPr="00643ECB">
        <w:rPr>
          <w:i/>
          <w:iCs/>
        </w:rPr>
        <w:t>in-silico</w:t>
      </w:r>
      <w:r w:rsidRPr="00643ECB">
        <w:t xml:space="preserve"> studies </w:t>
      </w:r>
      <w:r w:rsidR="00B26EBE">
        <w:fldChar w:fldCharType="begin">
          <w:fldData xml:space="preserve">PEVuZE5vdGU+PENpdGU+PEF1dGhvcj5Hb2xzaGFoaTwvQXV0aG9yPjxZZWFyPjIwMTM8L1llYXI+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</w:fldData>
        </w:fldChar>
      </w:r>
      <w:r w:rsidR="00B60E24">
        <w:instrText xml:space="preserve"> ADDIN EN.CITE </w:instrText>
      </w:r>
      <w:r w:rsidR="00B60E24">
        <w:fldChar w:fldCharType="begin">
          <w:fldData xml:space="preserve">PEVuZE5vdGU+PENpdGU+PEF1dGhvcj5Hb2xzaGFoaTwvQXV0aG9yPjxZZWFyPjIwMTM8L1llYXI+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</w:fldData>
        </w:fldChar>
      </w:r>
      <w:r w:rsidR="00B60E24">
        <w:instrText xml:space="preserve"> ADDIN EN.CITE.DATA </w:instrText>
      </w:r>
      <w:r w:rsidR="00B60E24">
        <w:fldChar w:fldCharType="end"/>
      </w:r>
      <w:r w:rsidR="00B26EBE">
        <w:fldChar w:fldCharType="separate"/>
      </w:r>
      <w:r w:rsidR="00B60E24">
        <w:rPr>
          <w:noProof/>
        </w:rPr>
        <w:t>[8, 9, 18, 30]</w:t>
      </w:r>
      <w:r w:rsidR="00B26EBE">
        <w:fldChar w:fldCharType="end"/>
      </w:r>
      <w:r w:rsidRPr="00643ECB">
        <w:t>, the high correlation (</w:t>
      </w:r>
      <w:r w:rsidR="00E069D6" w:rsidRPr="006D64DC">
        <w:rPr>
          <w:b/>
          <w:bCs/>
        </w:rPr>
        <w:t>Fig. 2</w:t>
      </w:r>
      <w:r w:rsidR="00E069D6">
        <w:t xml:space="preserve">, </w:t>
      </w:r>
      <w:r w:rsidR="003528FA" w:rsidRPr="00643ECB">
        <w:t xml:space="preserve">best fit, </w:t>
      </w:r>
      <w:r w:rsidRPr="00643ECB">
        <w:t>R</w:t>
      </w:r>
      <w:r w:rsidRPr="00643ECB">
        <w:rPr>
          <w:vertAlign w:val="superscript"/>
        </w:rPr>
        <w:t>2</w:t>
      </w:r>
      <w:r w:rsidRPr="00643ECB">
        <w:t xml:space="preserve"> = </w:t>
      </w:r>
      <w:r w:rsidR="00216E63" w:rsidRPr="00643ECB">
        <w:t>86.02%</w:t>
      </w:r>
      <w:r w:rsidRPr="00643ECB">
        <w:t xml:space="preserve">) between oral deposition and the </w:t>
      </w:r>
      <w:r w:rsidR="003528FA" w:rsidRPr="00643ECB">
        <w:t xml:space="preserve">impaction </w:t>
      </w:r>
      <w:r w:rsidRPr="00643ECB">
        <w:t>parameter d</w:t>
      </w:r>
      <w:r w:rsidRPr="00643ECB">
        <w:rPr>
          <w:vertAlign w:val="subscript"/>
        </w:rPr>
        <w:t>a</w:t>
      </w:r>
      <w:r w:rsidRPr="00643ECB">
        <w:rPr>
          <w:vertAlign w:val="superscript"/>
        </w:rPr>
        <w:t>2</w:t>
      </w:r>
      <w:r w:rsidRPr="00643ECB">
        <w:t>Q shows that inertial impaction is the dominant deposition mechanism in the upper airway. Total oral deposition of inhaled particles increased with increasing particle size and inhalation flowrate</w:t>
      </w:r>
      <w:r w:rsidR="006D64DC">
        <w:t>.</w:t>
      </w:r>
      <w:r w:rsidRPr="00643ECB">
        <w:t xml:space="preserve"> For instance, in subject H1</w:t>
      </w:r>
      <w:r w:rsidR="00E069D6">
        <w:t xml:space="preserve"> and for a flow rate of 18 L/min</w:t>
      </w:r>
      <w:r w:rsidR="00643ECB">
        <w:t xml:space="preserve">, </w:t>
      </w:r>
      <w:r w:rsidR="00E069D6">
        <w:t>oral</w:t>
      </w:r>
      <w:r w:rsidRPr="00643ECB">
        <w:t xml:space="preserve"> deposition increas</w:t>
      </w:r>
      <w:r w:rsidR="00E069D6">
        <w:t>es</w:t>
      </w:r>
      <w:r w:rsidRPr="00643ECB">
        <w:t xml:space="preserve"> from 0.26% for 1</w:t>
      </w:r>
      <w:r w:rsidR="00643ECB">
        <w:t>µ</w:t>
      </w:r>
      <w:r w:rsidRPr="00643ECB">
        <w:t xml:space="preserve">m particles </w:t>
      </w:r>
      <w:r w:rsidR="00E069D6">
        <w:t xml:space="preserve">(black + symbol at </w:t>
      </w:r>
      <w:r w:rsidRPr="00643ECB">
        <w:t>d</w:t>
      </w:r>
      <w:r w:rsidRPr="00643ECB">
        <w:rPr>
          <w:vertAlign w:val="subscript"/>
        </w:rPr>
        <w:t>a</w:t>
      </w:r>
      <w:r w:rsidRPr="00643ECB">
        <w:rPr>
          <w:vertAlign w:val="superscript"/>
        </w:rPr>
        <w:t>2</w:t>
      </w:r>
      <w:r w:rsidRPr="00643ECB">
        <w:t>Q = 18 µm</w:t>
      </w:r>
      <w:r w:rsidRPr="00643ECB">
        <w:rPr>
          <w:vertAlign w:val="superscript"/>
        </w:rPr>
        <w:t>2</w:t>
      </w:r>
      <w:r w:rsidRPr="00643ECB">
        <w:t>L/min</w:t>
      </w:r>
      <w:r w:rsidR="00E069D6">
        <w:t>, Fig. 2</w:t>
      </w:r>
      <w:r w:rsidRPr="00643ECB">
        <w:t>) to 1.49% for 5</w:t>
      </w:r>
      <w:r w:rsidR="00643ECB">
        <w:t>µ</w:t>
      </w:r>
      <w:r w:rsidRPr="00643ECB">
        <w:t>m particles (</w:t>
      </w:r>
      <w:r w:rsidR="00E069D6">
        <w:t xml:space="preserve">black + symbol at </w:t>
      </w:r>
      <w:r w:rsidRPr="00643ECB">
        <w:t>d</w:t>
      </w:r>
      <w:r w:rsidRPr="00643ECB">
        <w:rPr>
          <w:vertAlign w:val="subscript"/>
        </w:rPr>
        <w:t>a</w:t>
      </w:r>
      <w:r w:rsidRPr="00643ECB">
        <w:rPr>
          <w:vertAlign w:val="superscript"/>
        </w:rPr>
        <w:t>2</w:t>
      </w:r>
      <w:r w:rsidRPr="00643ECB">
        <w:t>Q = 450 µm</w:t>
      </w:r>
      <w:r w:rsidRPr="00643ECB">
        <w:rPr>
          <w:vertAlign w:val="superscript"/>
        </w:rPr>
        <w:t>2</w:t>
      </w:r>
      <w:r w:rsidRPr="00643ECB">
        <w:t>L/min) and to 20.71% for 10</w:t>
      </w:r>
      <w:r w:rsidR="00643ECB">
        <w:t>µ</w:t>
      </w:r>
      <w:r w:rsidRPr="00643ECB">
        <w:t>m particles (</w:t>
      </w:r>
      <w:r w:rsidR="00E069D6">
        <w:t xml:space="preserve">black + symbol at </w:t>
      </w:r>
      <w:r w:rsidRPr="00643ECB">
        <w:t>d</w:t>
      </w:r>
      <w:r w:rsidRPr="00643ECB">
        <w:rPr>
          <w:vertAlign w:val="subscript"/>
        </w:rPr>
        <w:t>a</w:t>
      </w:r>
      <w:r w:rsidRPr="00643ECB">
        <w:rPr>
          <w:vertAlign w:val="superscript"/>
        </w:rPr>
        <w:t>2</w:t>
      </w:r>
      <w:r w:rsidRPr="00643ECB">
        <w:t>Q = 1800 µm</w:t>
      </w:r>
      <w:r w:rsidRPr="00643ECB">
        <w:rPr>
          <w:vertAlign w:val="superscript"/>
        </w:rPr>
        <w:t>2</w:t>
      </w:r>
      <w:r w:rsidRPr="00643ECB">
        <w:t>L/min). In other words, 99.74% of 1</w:t>
      </w:r>
      <w:r w:rsidR="00643ECB">
        <w:t>µ</w:t>
      </w:r>
      <w:r w:rsidRPr="00643ECB">
        <w:t>m particles, 98.51% of 5</w:t>
      </w:r>
      <w:r w:rsidR="00643ECB">
        <w:t>µ</w:t>
      </w:r>
      <w:r w:rsidRPr="00643ECB">
        <w:t>m particles and 79.29% of 10</w:t>
      </w:r>
      <w:r w:rsidR="00643ECB">
        <w:t>µ</w:t>
      </w:r>
      <w:r w:rsidRPr="00643ECB">
        <w:t xml:space="preserve">m particles traversed the airway model and were </w:t>
      </w:r>
      <w:r w:rsidR="00E069D6">
        <w:t>delivered to</w:t>
      </w:r>
      <w:r w:rsidRPr="00643ECB">
        <w:t xml:space="preserve"> the intrathoracic region of the lung. Increasing the inhalation rate caused a substantial increase in the percentage of particles deposited in the </w:t>
      </w:r>
      <w:r w:rsidR="00B323B2">
        <w:t>upper airway</w:t>
      </w:r>
      <w:r w:rsidRPr="00643ECB">
        <w:t>. Simulations for a 45 L/min inhalation rate predicted 1.21% of 1</w:t>
      </w:r>
      <w:r w:rsidR="00E069D6">
        <w:t>µ</w:t>
      </w:r>
      <w:r w:rsidRPr="00643ECB">
        <w:t xml:space="preserve">m particles </w:t>
      </w:r>
      <w:r w:rsidR="00E069D6">
        <w:t xml:space="preserve">(blue + symbol at </w:t>
      </w:r>
      <w:r w:rsidR="00E069D6" w:rsidRPr="00643ECB">
        <w:t>d</w:t>
      </w:r>
      <w:r w:rsidR="00E069D6" w:rsidRPr="00643ECB">
        <w:rPr>
          <w:vertAlign w:val="subscript"/>
        </w:rPr>
        <w:t>a</w:t>
      </w:r>
      <w:r w:rsidR="00E069D6" w:rsidRPr="00643ECB">
        <w:rPr>
          <w:vertAlign w:val="superscript"/>
        </w:rPr>
        <w:t>2</w:t>
      </w:r>
      <w:r w:rsidR="00E069D6" w:rsidRPr="00643ECB">
        <w:t xml:space="preserve">Q = </w:t>
      </w:r>
      <w:r w:rsidR="00E069D6">
        <w:t>45</w:t>
      </w:r>
      <w:r w:rsidR="00E069D6" w:rsidRPr="00643ECB">
        <w:t xml:space="preserve"> µm</w:t>
      </w:r>
      <w:r w:rsidR="00E069D6" w:rsidRPr="00643ECB">
        <w:rPr>
          <w:vertAlign w:val="superscript"/>
        </w:rPr>
        <w:t>2</w:t>
      </w:r>
      <w:r w:rsidR="00E069D6" w:rsidRPr="00643ECB">
        <w:t>L/min</w:t>
      </w:r>
      <w:r w:rsidR="00E069D6">
        <w:t>, Fig. 2</w:t>
      </w:r>
      <w:r w:rsidR="00E069D6" w:rsidRPr="00643ECB">
        <w:t xml:space="preserve">) </w:t>
      </w:r>
      <w:r w:rsidRPr="00643ECB">
        <w:t>and 76.78% of 10</w:t>
      </w:r>
      <w:r w:rsidR="00E069D6">
        <w:t>µ</w:t>
      </w:r>
      <w:r w:rsidRPr="00643ECB">
        <w:t>m particles</w:t>
      </w:r>
      <w:r w:rsidR="00E069D6">
        <w:t xml:space="preserve"> (blue + symbol at </w:t>
      </w:r>
      <w:r w:rsidR="00E069D6" w:rsidRPr="00643ECB">
        <w:t>d</w:t>
      </w:r>
      <w:r w:rsidR="00E069D6" w:rsidRPr="00643ECB">
        <w:rPr>
          <w:vertAlign w:val="subscript"/>
        </w:rPr>
        <w:t>a</w:t>
      </w:r>
      <w:r w:rsidR="00E069D6" w:rsidRPr="00643ECB">
        <w:rPr>
          <w:vertAlign w:val="superscript"/>
        </w:rPr>
        <w:t>2</w:t>
      </w:r>
      <w:r w:rsidR="00E069D6" w:rsidRPr="00643ECB">
        <w:t xml:space="preserve">Q = </w:t>
      </w:r>
      <w:r w:rsidR="00E069D6">
        <w:t>4500</w:t>
      </w:r>
      <w:r w:rsidR="00E069D6" w:rsidRPr="00643ECB">
        <w:t xml:space="preserve"> µm</w:t>
      </w:r>
      <w:r w:rsidR="00E069D6" w:rsidRPr="00643ECB">
        <w:rPr>
          <w:vertAlign w:val="superscript"/>
        </w:rPr>
        <w:t>2</w:t>
      </w:r>
      <w:r w:rsidR="00E069D6" w:rsidRPr="00643ECB">
        <w:t>L/min</w:t>
      </w:r>
      <w:r w:rsidRPr="00643ECB">
        <w:t xml:space="preserve"> depositing in the upper airway model, respectively. </w:t>
      </w:r>
      <w:r w:rsidR="00E069D6">
        <w:t>While most of 1 µm particles were delivered to the tra</w:t>
      </w:r>
      <w:r w:rsidR="00B323B2">
        <w:t>c</w:t>
      </w:r>
      <w:r w:rsidR="00E069D6">
        <w:t>hea at both flow rates, &lt;25% of inhaled 10 µm particles were delivered to the intrathoraci</w:t>
      </w:r>
      <w:r w:rsidR="00B323B2">
        <w:t xml:space="preserve">c </w:t>
      </w:r>
      <w:r w:rsidR="00E069D6">
        <w:t xml:space="preserve">lungs at the higher flow rate compared to ~80% at the low flow rate. </w:t>
      </w:r>
      <w:r w:rsidR="00B323B2">
        <w:t>Despite larger intrasubject variability in oral deposition, s</w:t>
      </w:r>
      <w:r w:rsidRPr="00643ECB">
        <w:t>imilar trends were observed for all subjects (</w:t>
      </w:r>
      <w:r w:rsidRPr="00643ECB">
        <w:rPr>
          <w:b/>
          <w:bCs/>
        </w:rPr>
        <w:t>Figure 2</w:t>
      </w:r>
      <w:r w:rsidRPr="00643ECB">
        <w:t>). For instance, deposition of 3 µm aerosols ranged from 0.51% to 11.59% (median = 0.97%) between subjects at 18L/min (</w:t>
      </w:r>
      <w:r w:rsidR="00B323B2">
        <w:t xml:space="preserve">i.e., for </w:t>
      </w:r>
      <w:r w:rsidRPr="00643ECB">
        <w:t>d</w:t>
      </w:r>
      <w:r w:rsidRPr="00643ECB">
        <w:rPr>
          <w:vertAlign w:val="subscript"/>
        </w:rPr>
        <w:t>a</w:t>
      </w:r>
      <w:r w:rsidRPr="00643ECB">
        <w:rPr>
          <w:vertAlign w:val="superscript"/>
        </w:rPr>
        <w:t>2</w:t>
      </w:r>
      <w:r w:rsidRPr="00643ECB">
        <w:t>Q=162 µm</w:t>
      </w:r>
      <w:r w:rsidRPr="00643ECB">
        <w:rPr>
          <w:vertAlign w:val="superscript"/>
        </w:rPr>
        <w:t>2</w:t>
      </w:r>
      <w:r w:rsidRPr="00643ECB">
        <w:t>L/min) and from 0.84% to 52.32% (median 6.24%) at 45L/min (</w:t>
      </w:r>
      <w:r w:rsidR="00B323B2">
        <w:t xml:space="preserve">i.e., for </w:t>
      </w:r>
      <w:r w:rsidRPr="00643ECB">
        <w:t>d</w:t>
      </w:r>
      <w:r w:rsidRPr="00643ECB">
        <w:rPr>
          <w:vertAlign w:val="subscript"/>
        </w:rPr>
        <w:t>a</w:t>
      </w:r>
      <w:r w:rsidRPr="00643ECB">
        <w:rPr>
          <w:vertAlign w:val="superscript"/>
        </w:rPr>
        <w:t>2</w:t>
      </w:r>
      <w:r w:rsidRPr="00643ECB">
        <w:t>Q = 405 µm</w:t>
      </w:r>
      <w:r w:rsidRPr="00643ECB">
        <w:rPr>
          <w:vertAlign w:val="superscript"/>
        </w:rPr>
        <w:t>2</w:t>
      </w:r>
      <w:r w:rsidRPr="00643ECB">
        <w:t xml:space="preserve">L/min). </w:t>
      </w:r>
      <w:r w:rsidR="00E33824">
        <w:t>There wa</w:t>
      </w:r>
      <w:r w:rsidR="007363AD">
        <w:t>s</w:t>
      </w:r>
      <w:r w:rsidR="00E33824">
        <w:t xml:space="preserve"> </w:t>
      </w:r>
      <w:r w:rsidRPr="007702AA">
        <w:t xml:space="preserve">no significant difference </w:t>
      </w:r>
      <w:r w:rsidR="00E33824" w:rsidRPr="007702AA">
        <w:t xml:space="preserve">in oral airway deposition </w:t>
      </w:r>
      <w:r w:rsidRPr="007702AA">
        <w:t xml:space="preserve">between healthy and mild-to-moderate COPD </w:t>
      </w:r>
      <w:r w:rsidR="00E33824" w:rsidRPr="007702AA">
        <w:t xml:space="preserve">subjects. </w:t>
      </w:r>
    </w:p>
    <w:p w14:paraId="0D2283B5" w14:textId="4609551E" w:rsidR="00530B3A" w:rsidRPr="006D64DC" w:rsidRDefault="007E06C7" w:rsidP="006D64DC">
      <w:pPr>
        <w:snapToGrid w:val="0"/>
        <w:spacing w:after="240" w:line="240" w:lineRule="auto"/>
        <w:ind w:left="2606"/>
        <w:rPr>
          <w:sz w:val="18"/>
          <w:szCs w:val="18"/>
        </w:rPr>
      </w:pPr>
      <w:r>
        <w:rPr>
          <w:b/>
          <w:bCs/>
          <w:noProof/>
          <w:sz w:val="18"/>
          <w:szCs w:val="18"/>
        </w:rPr>
        <w:lastRenderedPageBreak/>
        <w:drawing>
          <wp:anchor distT="0" distB="0" distL="114300" distR="114300" simplePos="0" relativeHeight="251693056" behindDoc="0" locked="0" layoutInCell="1" allowOverlap="1" wp14:anchorId="7276A796" wp14:editId="1CE0E486">
            <wp:simplePos x="0" y="0"/>
            <wp:positionH relativeFrom="column">
              <wp:posOffset>1206229</wp:posOffset>
            </wp:positionH>
            <wp:positionV relativeFrom="paragraph">
              <wp:posOffset>541</wp:posOffset>
            </wp:positionV>
            <wp:extent cx="5486400" cy="3964091"/>
            <wp:effectExtent l="0" t="0" r="0" b="0"/>
            <wp:wrapTopAndBottom/>
            <wp:docPr id="14" name="Picture 14"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att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964091"/>
                    </a:xfrm>
                    <a:prstGeom prst="rect">
                      <a:avLst/>
                    </a:prstGeom>
                  </pic:spPr>
                </pic:pic>
              </a:graphicData>
            </a:graphic>
            <wp14:sizeRelH relativeFrom="page">
              <wp14:pctWidth>0</wp14:pctWidth>
            </wp14:sizeRelH>
            <wp14:sizeRelV relativeFrom="page">
              <wp14:pctHeight>0</wp14:pctHeight>
            </wp14:sizeRelV>
          </wp:anchor>
        </w:drawing>
      </w:r>
      <w:r w:rsidR="00530B3A" w:rsidRPr="006D64DC">
        <w:rPr>
          <w:b/>
          <w:bCs/>
          <w:sz w:val="18"/>
          <w:szCs w:val="18"/>
        </w:rPr>
        <w:t>Figure 2</w:t>
      </w:r>
      <w:r w:rsidR="006D64DC" w:rsidRPr="006D64DC">
        <w:rPr>
          <w:b/>
          <w:bCs/>
          <w:sz w:val="18"/>
          <w:szCs w:val="18"/>
        </w:rPr>
        <w:t>.</w:t>
      </w:r>
      <w:r w:rsidR="00530B3A" w:rsidRPr="006D64DC">
        <w:rPr>
          <w:sz w:val="18"/>
          <w:szCs w:val="18"/>
        </w:rPr>
        <w:t xml:space="preserve"> Oral airway deposition vs. inertial impaction parameter. Gray symbols and black symbols represent deposition fraction at inhalation flowrate 18 (L/min) and 45 (L/min), respectively. Empirical prediction is based on </w:t>
      </w:r>
      <w:proofErr w:type="spellStart"/>
      <w:r w:rsidR="00530B3A" w:rsidRPr="006D64DC">
        <w:rPr>
          <w:sz w:val="18"/>
          <w:szCs w:val="18"/>
        </w:rPr>
        <w:t>Stahlhofen</w:t>
      </w:r>
      <w:proofErr w:type="spellEnd"/>
      <w:r w:rsidR="00530B3A" w:rsidRPr="006D64DC">
        <w:rPr>
          <w:sz w:val="18"/>
          <w:szCs w:val="18"/>
        </w:rPr>
        <w:t xml:space="preserve"> equation</w:t>
      </w:r>
      <w:r w:rsidR="00E33824" w:rsidRPr="006D64DC">
        <w:rPr>
          <w:sz w:val="18"/>
          <w:szCs w:val="18"/>
        </w:rPr>
        <w:t xml:space="preserve"> (Eq. 4).</w:t>
      </w:r>
    </w:p>
    <w:p w14:paraId="4DA437B9" w14:textId="1EB92696" w:rsidR="007A0414" w:rsidRPr="00643ECB" w:rsidRDefault="00B323B2" w:rsidP="00201981">
      <w:pPr>
        <w:snapToGrid w:val="0"/>
        <w:spacing w:line="240" w:lineRule="auto"/>
        <w:ind w:left="2606" w:firstLine="432"/>
      </w:pPr>
      <w:r>
        <w:t xml:space="preserve">Predictions of oral </w:t>
      </w:r>
      <w:r w:rsidR="00AB2613" w:rsidRPr="00643ECB">
        <w:t xml:space="preserve">deposition </w:t>
      </w:r>
      <w:r>
        <w:t>in</w:t>
      </w:r>
      <w:r w:rsidR="00AB2613" w:rsidRPr="00643ECB">
        <w:t xml:space="preserve"> both healthy and COPD cohorts shows a good agreement with the empirical curve previously obtained by </w:t>
      </w:r>
      <w:proofErr w:type="spellStart"/>
      <w:r w:rsidR="00E34A34" w:rsidRPr="00E34A34">
        <w:t>Stahlhofen</w:t>
      </w:r>
      <w:proofErr w:type="spellEnd"/>
      <w:r w:rsidR="00E34A34" w:rsidRPr="00E34A34">
        <w:t xml:space="preserve"> </w:t>
      </w:r>
      <w:r w:rsidR="00AB2613" w:rsidRPr="00E34A34">
        <w:t xml:space="preserve">et al. </w:t>
      </w:r>
      <w:r w:rsidR="0090071B">
        <w:fldChar w:fldCharType="begin"/>
      </w:r>
      <w:r w:rsidR="000A5B17">
        <w:instrText xml:space="preserve"> ADDIN EN.CITE &lt;EndNote&gt;&lt;Cite&gt;&lt;Author&gt;Stahlhofen&lt;/Author&gt;&lt;Year&gt;1989&lt;/Year&gt;&lt;RecNum&gt;3119&lt;/RecNum&gt;&lt;DisplayText&gt;[29]&lt;/DisplayText&gt;&lt;record&gt;&lt;rec-number&gt;3119&lt;/rec-number&gt;&lt;foreign-keys&gt;&lt;key app="EN" db-id="t959wazwe9fvvxex9wqvavdkvavff9pe0red" timestamp="1288637599"&gt;3119&lt;/key&gt;&lt;/foreign-keys&gt;&lt;ref-type name="Journal Article"&gt;17&lt;/ref-type&gt;&lt;contributors&gt;&lt;authors&gt;&lt;author&gt;Stahlhofen, W.&lt;/author&gt;&lt;author&gt;Rudolf, G.&lt;/author&gt;&lt;author&gt;James, A. C.&lt;/author&gt;&lt;/authors&gt;&lt;/contributors&gt;&lt;titles&gt;&lt;title&gt;Intercomparison of experimental regional aerosol deposition data&lt;/title&gt;&lt;secondary-title&gt;Journal of Aerosol Medicine&lt;/secondary-title&gt;&lt;/titles&gt;&lt;periodical&gt;&lt;full-title&gt;Journal of Aerosol Medicine&lt;/full-title&gt;&lt;/periodical&gt;&lt;pages&gt;285-308&lt;/pages&gt;&lt;volume&gt;2  &lt;/volume&gt;&lt;number&gt;3&lt;/number&gt;&lt;reprint-edition&gt;NOT IN FILE&lt;/reprint-edition&gt;&lt;keywords&gt;&lt;keyword&gt;aerosol deposition&lt;/keyword&gt;&lt;keyword&gt;deposition&lt;/keyword&gt;&lt;/keywords&gt;&lt;dates&gt;&lt;year&gt;1989&lt;/year&gt;&lt;/dates&gt;&lt;urls&gt;&lt;/urls&gt;&lt;/record&gt;&lt;/Cite&gt;&lt;/EndNote&gt;</w:instrText>
      </w:r>
      <w:r w:rsidR="0090071B">
        <w:fldChar w:fldCharType="separate"/>
      </w:r>
      <w:r w:rsidR="00152131">
        <w:rPr>
          <w:noProof/>
        </w:rPr>
        <w:t>[29]</w:t>
      </w:r>
      <w:r w:rsidR="0090071B">
        <w:fldChar w:fldCharType="end"/>
      </w:r>
      <w:r w:rsidR="00AB2613" w:rsidRPr="00643ECB">
        <w:t xml:space="preserve"> from controlled </w:t>
      </w:r>
      <w:r w:rsidR="00AB2613" w:rsidRPr="00643ECB">
        <w:rPr>
          <w:i/>
          <w:iCs/>
        </w:rPr>
        <w:t>in vivo</w:t>
      </w:r>
      <w:r w:rsidR="00AB2613" w:rsidRPr="00643ECB">
        <w:t xml:space="preserve"> experiments (</w:t>
      </w:r>
      <w:r w:rsidR="00552E3D">
        <w:t>red curve</w:t>
      </w:r>
      <w:r>
        <w:t xml:space="preserve">, </w:t>
      </w:r>
      <w:r w:rsidR="00AB2613" w:rsidRPr="00643ECB">
        <w:rPr>
          <w:b/>
          <w:bCs/>
        </w:rPr>
        <w:t>Figure 2</w:t>
      </w:r>
      <w:r w:rsidR="00AB2613" w:rsidRPr="00643ECB">
        <w:t>). Equation of best fit to patient-specific CFD data was </w:t>
      </w:r>
      <w:r w:rsidR="00F15936" w:rsidRPr="00643ECB">
        <w:t>1 - (1/(a*x^b+1)), where a = 6.73</w:t>
      </w:r>
      <w:r w:rsidR="009C5FAA">
        <w:t xml:space="preserve"> </w:t>
      </w:r>
      <w:r w:rsidR="00F15936" w:rsidRPr="00643ECB">
        <w:t>e-08 (-7.33</w:t>
      </w:r>
      <w:r w:rsidR="009C5FAA">
        <w:t xml:space="preserve"> </w:t>
      </w:r>
      <w:r w:rsidR="00F15936" w:rsidRPr="00643ECB">
        <w:t>e-09, 1.42e-07), b = 1.65 (1.5</w:t>
      </w:r>
      <w:r w:rsidR="00E33824">
        <w:t>5</w:t>
      </w:r>
      <w:r w:rsidR="00F15936" w:rsidRPr="00643ECB">
        <w:t>, 1.74) (R</w:t>
      </w:r>
      <w:r w:rsidR="00F15936" w:rsidRPr="00643ECB">
        <w:rPr>
          <w:vertAlign w:val="superscript"/>
        </w:rPr>
        <w:t>2</w:t>
      </w:r>
      <w:r w:rsidR="00F15936" w:rsidRPr="00643ECB">
        <w:rPr>
          <w:vertAlign w:val="subscript"/>
        </w:rPr>
        <w:t>best ﬁt</w:t>
      </w:r>
      <w:r w:rsidR="00F15936" w:rsidRPr="00643ECB">
        <w:t xml:space="preserve"> = 86.02%)</w:t>
      </w:r>
      <w:r w:rsidR="00F15936">
        <w:t xml:space="preserve">. </w:t>
      </w:r>
    </w:p>
    <w:p w14:paraId="587310D3" w14:textId="327E3848" w:rsidR="00AB2613" w:rsidRPr="00272723" w:rsidRDefault="00AB2613" w:rsidP="00201981">
      <w:pPr>
        <w:pStyle w:val="ListParagraph"/>
        <w:numPr>
          <w:ilvl w:val="0"/>
          <w:numId w:val="26"/>
        </w:numPr>
        <w:snapToGrid w:val="0"/>
        <w:spacing w:before="240" w:after="60"/>
        <w:ind w:left="2610" w:firstLine="0"/>
        <w:contextualSpacing w:val="0"/>
        <w:jc w:val="both"/>
        <w:rPr>
          <w:rFonts w:ascii="Palatino Linotype" w:hAnsi="Palatino Linotype"/>
          <w:i/>
          <w:sz w:val="20"/>
          <w:szCs w:val="20"/>
        </w:rPr>
      </w:pPr>
      <w:r w:rsidRPr="00272723">
        <w:rPr>
          <w:rFonts w:ascii="Palatino Linotype" w:hAnsi="Palatino Linotype"/>
          <w:i/>
          <w:sz w:val="20"/>
          <w:szCs w:val="20"/>
        </w:rPr>
        <w:t xml:space="preserve">Effect of particle impaction on regional deposition </w:t>
      </w:r>
    </w:p>
    <w:p w14:paraId="61183D46" w14:textId="55B80468" w:rsidR="000E489E" w:rsidRDefault="008B6D58" w:rsidP="006A13A0">
      <w:pPr>
        <w:snapToGrid w:val="0"/>
        <w:spacing w:line="240" w:lineRule="auto"/>
        <w:ind w:left="2606" w:firstLine="432"/>
      </w:pPr>
      <w:r>
        <w:t>R</w:t>
      </w:r>
      <w:r w:rsidR="00AB2613" w:rsidRPr="00643ECB">
        <w:t>egional deposition fractions were computed as a function of d</w:t>
      </w:r>
      <w:r w:rsidR="00AB2613" w:rsidRPr="00643ECB">
        <w:rPr>
          <w:vertAlign w:val="subscript"/>
        </w:rPr>
        <w:t>a</w:t>
      </w:r>
      <w:r w:rsidR="00AB2613" w:rsidRPr="00643ECB">
        <w:rPr>
          <w:vertAlign w:val="superscript"/>
        </w:rPr>
        <w:t>2</w:t>
      </w:r>
      <w:r w:rsidR="00AB2613" w:rsidRPr="00643ECB">
        <w:t>Q for all the subregions of the upper airway</w:t>
      </w:r>
      <w:r w:rsidR="00B60E24">
        <w:t xml:space="preserve"> as defined in </w:t>
      </w:r>
      <w:r w:rsidR="00B60E24" w:rsidRPr="00B60E24">
        <w:rPr>
          <w:b/>
          <w:bCs/>
        </w:rPr>
        <w:t>Figure 1</w:t>
      </w:r>
      <w:r w:rsidR="00AB2613" w:rsidRPr="00643ECB">
        <w:t xml:space="preserve">. There was a significant </w:t>
      </w:r>
      <w:proofErr w:type="spellStart"/>
      <w:r w:rsidR="00AB2613" w:rsidRPr="00643ECB">
        <w:t>intersubject</w:t>
      </w:r>
      <w:proofErr w:type="spellEnd"/>
      <w:r w:rsidR="00AB2613" w:rsidRPr="00643ECB">
        <w:t xml:space="preserve"> variability in the distribution of deposited particles among </w:t>
      </w:r>
      <w:r w:rsidR="00CA2736">
        <w:t xml:space="preserve">all </w:t>
      </w:r>
      <w:r w:rsidR="00AB2613" w:rsidRPr="00643ECB">
        <w:t>th</w:t>
      </w:r>
      <w:r w:rsidR="00CA2736">
        <w:t>r</w:t>
      </w:r>
      <w:r w:rsidR="00AB2613" w:rsidRPr="00643ECB">
        <w:t>e</w:t>
      </w:r>
      <w:r w:rsidR="00CA2736">
        <w:t>e</w:t>
      </w:r>
      <w:r w:rsidR="00AB2613" w:rsidRPr="00643ECB">
        <w:t xml:space="preserve"> subregions of the upper airway (</w:t>
      </w:r>
      <w:r w:rsidR="00AB2613" w:rsidRPr="00643ECB">
        <w:rPr>
          <w:b/>
          <w:bCs/>
        </w:rPr>
        <w:t>Figure 3A-C</w:t>
      </w:r>
      <w:r w:rsidR="00AB2613" w:rsidRPr="00643ECB">
        <w:t>). As for total deposition, deposition in the mouth cavity increased with increasing particle size</w:t>
      </w:r>
      <w:r w:rsidR="00CA2736">
        <w:t xml:space="preserve"> and increasing flow rate</w:t>
      </w:r>
      <w:r w:rsidR="00AB2613" w:rsidRPr="00643ECB">
        <w:t xml:space="preserve"> (</w:t>
      </w:r>
      <w:r w:rsidR="00AB2613" w:rsidRPr="00643ECB">
        <w:rPr>
          <w:b/>
        </w:rPr>
        <w:t>Figure 3A</w:t>
      </w:r>
      <w:r w:rsidR="00AB2613" w:rsidRPr="00643ECB">
        <w:t xml:space="preserve">). </w:t>
      </w:r>
      <w:r w:rsidR="00CA2736">
        <w:t xml:space="preserve">Deposition in </w:t>
      </w:r>
      <w:r w:rsidR="000E489E">
        <w:t xml:space="preserve">both </w:t>
      </w:r>
      <w:r w:rsidR="00CA2736">
        <w:t xml:space="preserve">the oropharyngeal and </w:t>
      </w:r>
      <w:r w:rsidR="00196EFF">
        <w:t>the</w:t>
      </w:r>
      <w:r w:rsidR="00CA2736">
        <w:t xml:space="preserve"> laryngeal region </w:t>
      </w:r>
      <w:r w:rsidR="000E489E">
        <w:t xml:space="preserve">followed a bell shape, with the maximum deposition varying largely between subjects: maximum deposition </w:t>
      </w:r>
      <w:r w:rsidR="0074184C">
        <w:t>occurred</w:t>
      </w:r>
      <w:r w:rsidR="000E489E">
        <w:t xml:space="preserve"> for an impaction parameter ranging between 10</w:t>
      </w:r>
      <w:r w:rsidR="000E489E">
        <w:rPr>
          <w:vertAlign w:val="superscript"/>
        </w:rPr>
        <w:t>3</w:t>
      </w:r>
      <w:r w:rsidR="000E489E">
        <w:t xml:space="preserve"> and </w:t>
      </w:r>
      <w:r w:rsidR="00FD2CA1">
        <w:t>1.2x</w:t>
      </w:r>
      <w:r w:rsidR="000E489E">
        <w:t>10</w:t>
      </w:r>
      <w:r w:rsidR="000E489E">
        <w:rPr>
          <w:vertAlign w:val="superscript"/>
        </w:rPr>
        <w:t>4</w:t>
      </w:r>
      <w:r w:rsidR="000E489E">
        <w:t xml:space="preserve"> in the oroph</w:t>
      </w:r>
      <w:r w:rsidR="00B60E24">
        <w:t>a</w:t>
      </w:r>
      <w:r w:rsidR="000E489E">
        <w:t>ryngeal region (</w:t>
      </w:r>
      <w:r w:rsidR="000E489E" w:rsidRPr="0074184C">
        <w:rPr>
          <w:b/>
          <w:bCs/>
        </w:rPr>
        <w:t>Figure 3B</w:t>
      </w:r>
      <w:r w:rsidR="000E489E">
        <w:t xml:space="preserve">) and between </w:t>
      </w:r>
      <w:r w:rsidR="00B83B75">
        <w:t>40</w:t>
      </w:r>
      <w:r w:rsidR="000C4912">
        <w:t>0</w:t>
      </w:r>
      <w:r w:rsidR="00B83B75">
        <w:t xml:space="preserve"> </w:t>
      </w:r>
      <w:r w:rsidR="000E489E">
        <w:t>and 5000 in the lar</w:t>
      </w:r>
      <w:r w:rsidR="00552E3D">
        <w:t>y</w:t>
      </w:r>
      <w:r w:rsidR="000E489E">
        <w:t>ngeal region (</w:t>
      </w:r>
      <w:r w:rsidR="000E489E" w:rsidRPr="0074184C">
        <w:rPr>
          <w:b/>
          <w:bCs/>
        </w:rPr>
        <w:t>Figure 3C</w:t>
      </w:r>
      <w:r w:rsidR="000E489E">
        <w:t xml:space="preserve">). </w:t>
      </w:r>
      <w:r w:rsidR="00226233">
        <w:t>Regional deposition as a function of particle diameter can be found in Appendix B (</w:t>
      </w:r>
      <w:r w:rsidR="00226233" w:rsidRPr="00226233">
        <w:rPr>
          <w:b/>
          <w:bCs/>
        </w:rPr>
        <w:t>Figure B1</w:t>
      </w:r>
      <w:r w:rsidR="00226233">
        <w:t>).</w:t>
      </w:r>
    </w:p>
    <w:p w14:paraId="4E387EB1" w14:textId="0FED09B5" w:rsidR="000E489E" w:rsidRDefault="00952265" w:rsidP="00913E8E">
      <w:pPr>
        <w:snapToGrid w:val="0"/>
        <w:spacing w:line="240" w:lineRule="auto"/>
      </w:pPr>
      <w:r>
        <w:rPr>
          <w:noProof/>
        </w:rPr>
        <w:lastRenderedPageBreak/>
        <w:drawing>
          <wp:anchor distT="0" distB="0" distL="114300" distR="114300" simplePos="0" relativeHeight="251679744" behindDoc="1" locked="0" layoutInCell="1" allowOverlap="1" wp14:anchorId="0FDBA999" wp14:editId="2160A947">
            <wp:simplePos x="0" y="0"/>
            <wp:positionH relativeFrom="page">
              <wp:posOffset>296869</wp:posOffset>
            </wp:positionH>
            <wp:positionV relativeFrom="paragraph">
              <wp:posOffset>138430</wp:posOffset>
            </wp:positionV>
            <wp:extent cx="7016115" cy="4271010"/>
            <wp:effectExtent l="0" t="0" r="0" b="0"/>
            <wp:wrapTopAndBottom/>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rotWithShape="1">
                    <a:blip r:embed="rId16">
                      <a:extLst>
                        <a:ext uri="{28A0092B-C50C-407E-A947-70E740481C1C}">
                          <a14:useLocalDpi xmlns:a14="http://schemas.microsoft.com/office/drawing/2010/main" val="0"/>
                        </a:ext>
                      </a:extLst>
                    </a:blip>
                    <a:srcRect r="7597"/>
                    <a:stretch/>
                  </pic:blipFill>
                  <pic:spPr bwMode="auto">
                    <a:xfrm>
                      <a:off x="0" y="0"/>
                      <a:ext cx="7016115" cy="427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E16E3D" w14:textId="362F1B99" w:rsidR="00D92F4A" w:rsidRPr="00201981" w:rsidRDefault="00D92F4A" w:rsidP="00201981">
      <w:pPr>
        <w:pStyle w:val="PatentUS0-99"/>
        <w:numPr>
          <w:ilvl w:val="0"/>
          <w:numId w:val="0"/>
        </w:numPr>
        <w:snapToGrid w:val="0"/>
        <w:spacing w:line="240" w:lineRule="auto"/>
        <w:ind w:left="2610"/>
        <w:rPr>
          <w:rFonts w:ascii="Palatino Linotype" w:eastAsia="SimSun" w:hAnsi="Palatino Linotype"/>
          <w:noProof/>
          <w:color w:val="000000"/>
          <w:sz w:val="18"/>
          <w:szCs w:val="18"/>
          <w:lang w:eastAsia="zh-CN"/>
        </w:rPr>
      </w:pPr>
      <w:commentRangeStart w:id="9"/>
      <w:r w:rsidRPr="00201981">
        <w:rPr>
          <w:rFonts w:ascii="Palatino Linotype" w:eastAsia="SimSun" w:hAnsi="Palatino Linotype"/>
          <w:b/>
          <w:bCs/>
          <w:noProof/>
          <w:color w:val="000000"/>
          <w:sz w:val="18"/>
          <w:szCs w:val="18"/>
          <w:lang w:eastAsia="zh-CN"/>
        </w:rPr>
        <w:t>Figure 3</w:t>
      </w:r>
      <w:r w:rsidR="00201981">
        <w:rPr>
          <w:rFonts w:ascii="Palatino Linotype" w:eastAsia="SimSun" w:hAnsi="Palatino Linotype"/>
          <w:noProof/>
          <w:color w:val="000000"/>
          <w:sz w:val="18"/>
          <w:szCs w:val="18"/>
          <w:lang w:eastAsia="zh-CN"/>
        </w:rPr>
        <w:t>.</w:t>
      </w:r>
      <w:r w:rsidRPr="00201981">
        <w:rPr>
          <w:rFonts w:ascii="Palatino Linotype" w:eastAsia="SimSun" w:hAnsi="Palatino Linotype"/>
          <w:noProof/>
          <w:color w:val="000000"/>
          <w:sz w:val="18"/>
          <w:szCs w:val="18"/>
          <w:lang w:eastAsia="zh-CN"/>
        </w:rPr>
        <w:t xml:space="preserve"> </w:t>
      </w:r>
      <w:commentRangeEnd w:id="9"/>
      <w:r w:rsidR="00952265" w:rsidRPr="00201981">
        <w:rPr>
          <w:rStyle w:val="CommentReference"/>
          <w:rFonts w:ascii="Palatino Linotype" w:eastAsia="SimSun" w:hAnsi="Palatino Linotype"/>
          <w:color w:val="000000"/>
          <w:sz w:val="18"/>
          <w:szCs w:val="18"/>
          <w:lang w:eastAsia="zh-CN"/>
        </w:rPr>
        <w:commentReference w:id="9"/>
      </w:r>
      <w:r w:rsidRPr="00201981">
        <w:rPr>
          <w:rFonts w:ascii="Palatino Linotype" w:eastAsia="SimSun" w:hAnsi="Palatino Linotype"/>
          <w:noProof/>
          <w:color w:val="000000"/>
          <w:sz w:val="18"/>
          <w:szCs w:val="18"/>
          <w:lang w:eastAsia="zh-CN"/>
        </w:rPr>
        <w:t xml:space="preserve">(A) Mouth cavity deposition fraction vs. impaction parameter. Dashed line is representing the results at inhalation flowrate 18 (L/min) and continues line is showing the results at 45 (L/min) (B) Oropharyngeal deposition fraction vs. impaction parameter (C) Laryngeal deposition fraction vs. impaction parameter. </w:t>
      </w:r>
      <w:r w:rsidR="0069242D" w:rsidRPr="00201981">
        <w:rPr>
          <w:rFonts w:ascii="Palatino Linotype" w:eastAsia="SimSun" w:hAnsi="Palatino Linotype"/>
          <w:noProof/>
          <w:color w:val="000000"/>
          <w:sz w:val="18"/>
          <w:szCs w:val="18"/>
          <w:lang w:eastAsia="zh-CN"/>
        </w:rPr>
        <w:t>(D) Overall oral deposition</w:t>
      </w:r>
    </w:p>
    <w:p w14:paraId="115B689B" w14:textId="1B678D42" w:rsidR="00D92F4A" w:rsidRDefault="000603AD" w:rsidP="00936AF0">
      <w:pPr>
        <w:snapToGrid w:val="0"/>
        <w:spacing w:line="240" w:lineRule="auto"/>
        <w:ind w:left="2606" w:firstLine="432"/>
      </w:pPr>
      <w:r w:rsidRPr="00201981">
        <w:rPr>
          <w:b/>
          <w:bCs/>
        </w:rPr>
        <w:t>Figure 4</w:t>
      </w:r>
      <w:r>
        <w:t xml:space="preserve"> shows the spatial distribution of deposited particles following inhalation of </w:t>
      </w:r>
      <w:r w:rsidR="009C2029" w:rsidRPr="00520973">
        <w:t>3</w:t>
      </w:r>
      <w:r>
        <w:t xml:space="preserve"> µm aerosol in two subjects with highly different upper airway shape. </w:t>
      </w:r>
      <w:r w:rsidR="000209F8">
        <w:t>(</w:t>
      </w:r>
      <w:r w:rsidR="009C2029">
        <w:t>Similar data are shown in th</w:t>
      </w:r>
      <w:r w:rsidR="000209F8">
        <w:t>e</w:t>
      </w:r>
      <w:r w:rsidR="009C2029">
        <w:t xml:space="preserve"> appendix for 5 and 10 µm particles in the same subjects (</w:t>
      </w:r>
      <w:r w:rsidR="009C2029" w:rsidRPr="00464C70">
        <w:rPr>
          <w:b/>
          <w:bCs/>
        </w:rPr>
        <w:t xml:space="preserve">Figures </w:t>
      </w:r>
      <w:r w:rsidR="000A3393">
        <w:rPr>
          <w:b/>
          <w:bCs/>
        </w:rPr>
        <w:t>B2</w:t>
      </w:r>
      <w:r w:rsidR="009C2029" w:rsidRPr="00464C70">
        <w:rPr>
          <w:b/>
          <w:bCs/>
        </w:rPr>
        <w:t xml:space="preserve"> and </w:t>
      </w:r>
      <w:r w:rsidR="000A3393">
        <w:rPr>
          <w:b/>
          <w:bCs/>
        </w:rPr>
        <w:t>B3</w:t>
      </w:r>
      <w:r w:rsidR="009C2029">
        <w:t>)</w:t>
      </w:r>
      <w:r w:rsidR="000209F8">
        <w:t>)</w:t>
      </w:r>
      <w:r w:rsidR="009C2029">
        <w:t>.</w:t>
      </w:r>
      <w:r w:rsidR="00AB2613" w:rsidRPr="00643ECB">
        <w:t xml:space="preserve"> </w:t>
      </w:r>
      <w:r w:rsidR="0097510B">
        <w:t>Hotspots</w:t>
      </w:r>
      <w:r w:rsidR="00AB2613" w:rsidRPr="00643ECB">
        <w:t xml:space="preserve"> of </w:t>
      </w:r>
      <w:r w:rsidR="0097510B">
        <w:t xml:space="preserve">deposited </w:t>
      </w:r>
      <w:r w:rsidR="00AB2613" w:rsidRPr="00643ECB">
        <w:t xml:space="preserve">particles </w:t>
      </w:r>
      <w:r w:rsidR="0097510B">
        <w:t>were found on</w:t>
      </w:r>
      <w:r w:rsidR="00AB2613" w:rsidRPr="00643ECB">
        <w:t xml:space="preserve"> the posterior oropharyngeal </w:t>
      </w:r>
      <w:r w:rsidR="00AB2613" w:rsidRPr="00520973">
        <w:t>wall</w:t>
      </w:r>
      <w:r w:rsidR="00AB2613" w:rsidRPr="00520973" w:rsidDel="005D7F3E">
        <w:t xml:space="preserve"> </w:t>
      </w:r>
      <w:r w:rsidR="00AB2613" w:rsidRPr="00520973">
        <w:t>(</w:t>
      </w:r>
      <w:r w:rsidR="00AB2613" w:rsidRPr="00520973">
        <w:rPr>
          <w:b/>
          <w:bCs/>
        </w:rPr>
        <w:t>Figure</w:t>
      </w:r>
      <w:r w:rsidR="00444006" w:rsidRPr="00520973">
        <w:rPr>
          <w:b/>
          <w:bCs/>
        </w:rPr>
        <w:t xml:space="preserve"> </w:t>
      </w:r>
      <w:r w:rsidR="00AC4FA5" w:rsidRPr="00520973">
        <w:rPr>
          <w:b/>
          <w:bCs/>
        </w:rPr>
        <w:t>4B, lower panel</w:t>
      </w:r>
      <w:r w:rsidR="00AB2613" w:rsidRPr="00520973">
        <w:t xml:space="preserve">), and </w:t>
      </w:r>
      <w:r w:rsidR="0097510B" w:rsidRPr="00520973">
        <w:t xml:space="preserve">for </w:t>
      </w:r>
      <w:r w:rsidR="00AB2613" w:rsidRPr="00520973">
        <w:t>particles that deposited in the laryngeal region</w:t>
      </w:r>
      <w:r w:rsidR="0097510B" w:rsidRPr="00520973">
        <w:t>, at the level of</w:t>
      </w:r>
      <w:r w:rsidR="00AB2613" w:rsidRPr="00520973">
        <w:t xml:space="preserve"> the larynx and vocal cord</w:t>
      </w:r>
      <w:r w:rsidR="00AC4FA5" w:rsidRPr="00520973">
        <w:t xml:space="preserve"> </w:t>
      </w:r>
      <w:r w:rsidR="00AB2613" w:rsidRPr="00520973">
        <w:t>(</w:t>
      </w:r>
      <w:r w:rsidR="00AB2613" w:rsidRPr="00520973">
        <w:rPr>
          <w:b/>
          <w:bCs/>
        </w:rPr>
        <w:t xml:space="preserve">Figure </w:t>
      </w:r>
      <w:r w:rsidR="00AC4FA5">
        <w:rPr>
          <w:b/>
          <w:bCs/>
        </w:rPr>
        <w:t>4B, upper panel</w:t>
      </w:r>
      <w:r w:rsidR="00AB2613" w:rsidRPr="00643ECB">
        <w:t xml:space="preserve">). </w:t>
      </w:r>
      <w:r w:rsidR="0097510B">
        <w:t xml:space="preserve">While in subject H6, most of deposition occurred in </w:t>
      </w:r>
      <w:r w:rsidR="003F6DEC">
        <w:t>the oropharyngeal region</w:t>
      </w:r>
      <w:r w:rsidR="0097510B">
        <w:t xml:space="preserve"> (</w:t>
      </w:r>
      <w:r w:rsidR="0097510B" w:rsidRPr="00965D4D">
        <w:rPr>
          <w:b/>
          <w:bCs/>
        </w:rPr>
        <w:t>Figure 4B, lower panel</w:t>
      </w:r>
      <w:r w:rsidR="0097510B">
        <w:t>), deposition is subject H5 was mainly located in the laryngeal region (</w:t>
      </w:r>
      <w:r w:rsidR="0097510B" w:rsidRPr="00965D4D">
        <w:rPr>
          <w:b/>
          <w:bCs/>
        </w:rPr>
        <w:t>Figure 4D, upper panel</w:t>
      </w:r>
      <w:r w:rsidR="0097510B">
        <w:t xml:space="preserve">), highlighting the large variability in deposition patterns between subjects. </w:t>
      </w:r>
      <w:r w:rsidR="003F6DEC">
        <w:t xml:space="preserve"> </w:t>
      </w:r>
    </w:p>
    <w:p w14:paraId="0640A37C" w14:textId="77777777" w:rsidR="00AF196D" w:rsidRDefault="00AF196D" w:rsidP="00201981">
      <w:pPr>
        <w:snapToGrid w:val="0"/>
        <w:spacing w:line="240" w:lineRule="auto"/>
        <w:ind w:left="2610"/>
      </w:pPr>
    </w:p>
    <w:p w14:paraId="2E814FC7" w14:textId="12FAA450" w:rsidR="00E6206A" w:rsidRPr="00201981" w:rsidRDefault="00E123F7" w:rsidP="00201981">
      <w:pPr>
        <w:snapToGrid w:val="0"/>
        <w:spacing w:line="240" w:lineRule="auto"/>
        <w:ind w:left="2610"/>
        <w:rPr>
          <w:sz w:val="18"/>
          <w:szCs w:val="18"/>
        </w:rPr>
      </w:pPr>
      <w:r>
        <w:rPr>
          <w:noProof/>
        </w:rPr>
        <w:lastRenderedPageBreak/>
        <w:drawing>
          <wp:anchor distT="0" distB="0" distL="114300" distR="114300" simplePos="0" relativeHeight="251691008" behindDoc="1" locked="0" layoutInCell="1" allowOverlap="1" wp14:anchorId="21A6CA97" wp14:editId="48AB7920">
            <wp:simplePos x="0" y="0"/>
            <wp:positionH relativeFrom="column">
              <wp:posOffset>258944</wp:posOffset>
            </wp:positionH>
            <wp:positionV relativeFrom="paragraph">
              <wp:posOffset>0</wp:posOffset>
            </wp:positionV>
            <wp:extent cx="6385560" cy="3931920"/>
            <wp:effectExtent l="0" t="0" r="2540"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6385560" cy="3931920"/>
                    </a:xfrm>
                    <a:prstGeom prst="rect">
                      <a:avLst/>
                    </a:prstGeom>
                  </pic:spPr>
                </pic:pic>
              </a:graphicData>
            </a:graphic>
            <wp14:sizeRelH relativeFrom="margin">
              <wp14:pctWidth>0</wp14:pctWidth>
            </wp14:sizeRelH>
            <wp14:sizeRelV relativeFrom="margin">
              <wp14:pctHeight>0</wp14:pctHeight>
            </wp14:sizeRelV>
          </wp:anchor>
        </w:drawing>
      </w:r>
      <w:r w:rsidR="00E6206A" w:rsidRPr="00201981">
        <w:rPr>
          <w:noProof/>
          <w:sz w:val="18"/>
          <w:szCs w:val="18"/>
        </w:rPr>
        <w:t xml:space="preserve">Figure 4: </w:t>
      </w:r>
      <w:r w:rsidR="00727301" w:rsidRPr="00201981">
        <w:rPr>
          <w:sz w:val="18"/>
          <w:szCs w:val="18"/>
        </w:rPr>
        <w:t>Spati</w:t>
      </w:r>
      <w:r w:rsidR="00205871" w:rsidRPr="00201981">
        <w:rPr>
          <w:sz w:val="18"/>
          <w:szCs w:val="18"/>
        </w:rPr>
        <w:t xml:space="preserve">al distribution of deposited </w:t>
      </w:r>
      <w:r w:rsidR="004D4FDB" w:rsidRPr="00201981">
        <w:rPr>
          <w:bCs/>
          <w:sz w:val="18"/>
          <w:szCs w:val="18"/>
        </w:rPr>
        <w:t xml:space="preserve">3 µm </w:t>
      </w:r>
      <w:r w:rsidR="00205871" w:rsidRPr="00201981">
        <w:rPr>
          <w:sz w:val="18"/>
          <w:szCs w:val="18"/>
        </w:rPr>
        <w:t xml:space="preserve">particles </w:t>
      </w:r>
      <w:r w:rsidR="0092310B" w:rsidRPr="00201981">
        <w:rPr>
          <w:sz w:val="18"/>
          <w:szCs w:val="18"/>
        </w:rPr>
        <w:t xml:space="preserve">inhaled at 45 L/min </w:t>
      </w:r>
      <w:r w:rsidR="00205871" w:rsidRPr="00201981">
        <w:rPr>
          <w:sz w:val="18"/>
          <w:szCs w:val="18"/>
        </w:rPr>
        <w:t>in</w:t>
      </w:r>
      <w:r w:rsidR="009C2029" w:rsidRPr="00201981">
        <w:rPr>
          <w:sz w:val="18"/>
          <w:szCs w:val="18"/>
        </w:rPr>
        <w:t xml:space="preserve"> two subjects with largely different upper airway anatomy.</w:t>
      </w:r>
      <w:r w:rsidR="00205871" w:rsidRPr="00201981">
        <w:rPr>
          <w:sz w:val="18"/>
          <w:szCs w:val="18"/>
        </w:rPr>
        <w:t xml:space="preserve"> (A) Isometric view (B) </w:t>
      </w:r>
      <w:r w:rsidR="00AF196D" w:rsidRPr="00201981">
        <w:rPr>
          <w:sz w:val="18"/>
          <w:szCs w:val="18"/>
        </w:rPr>
        <w:t>Back view</w:t>
      </w:r>
      <w:r w:rsidR="00205871" w:rsidRPr="00201981">
        <w:rPr>
          <w:sz w:val="18"/>
          <w:szCs w:val="18"/>
        </w:rPr>
        <w:t xml:space="preserve">(C) </w:t>
      </w:r>
      <w:r w:rsidR="00AF196D" w:rsidRPr="00201981">
        <w:rPr>
          <w:sz w:val="18"/>
          <w:szCs w:val="18"/>
        </w:rPr>
        <w:t xml:space="preserve">Front view </w:t>
      </w:r>
      <w:r w:rsidR="00205871" w:rsidRPr="00201981">
        <w:rPr>
          <w:sz w:val="18"/>
          <w:szCs w:val="18"/>
        </w:rPr>
        <w:t>(D) Side view</w:t>
      </w:r>
      <w:r w:rsidR="009C2029" w:rsidRPr="00201981">
        <w:rPr>
          <w:sz w:val="18"/>
          <w:szCs w:val="18"/>
        </w:rPr>
        <w:t xml:space="preserve">. Upper panel: subject H5; </w:t>
      </w:r>
      <w:r w:rsidR="00E05331" w:rsidRPr="00201981">
        <w:rPr>
          <w:sz w:val="18"/>
          <w:szCs w:val="18"/>
        </w:rPr>
        <w:t xml:space="preserve">Lower </w:t>
      </w:r>
      <w:r w:rsidR="009C2029" w:rsidRPr="00201981">
        <w:rPr>
          <w:sz w:val="18"/>
          <w:szCs w:val="18"/>
        </w:rPr>
        <w:t>panel: subject H6.</w:t>
      </w:r>
    </w:p>
    <w:p w14:paraId="1404DA1B" w14:textId="77777777" w:rsidR="002B1273" w:rsidRPr="00272723" w:rsidRDefault="002B1273" w:rsidP="00201981">
      <w:pPr>
        <w:pStyle w:val="ListParagraph"/>
        <w:numPr>
          <w:ilvl w:val="0"/>
          <w:numId w:val="26"/>
        </w:numPr>
        <w:snapToGrid w:val="0"/>
        <w:spacing w:before="240" w:after="60"/>
        <w:ind w:left="2520" w:firstLine="90"/>
        <w:jc w:val="both"/>
        <w:rPr>
          <w:rFonts w:ascii="Palatino Linotype" w:hAnsi="Palatino Linotype"/>
          <w:i/>
          <w:sz w:val="20"/>
          <w:szCs w:val="20"/>
        </w:rPr>
      </w:pPr>
      <w:r w:rsidRPr="00272723">
        <w:rPr>
          <w:rFonts w:ascii="Palatino Linotype" w:hAnsi="Palatino Linotype"/>
          <w:i/>
          <w:sz w:val="20"/>
          <w:szCs w:val="20"/>
        </w:rPr>
        <w:t>Comparison of inspiratory and expiratory particle deposition in the upper airway</w:t>
      </w:r>
    </w:p>
    <w:p w14:paraId="219C7E62" w14:textId="029658C8" w:rsidR="00AB2613" w:rsidRPr="00D92F4A" w:rsidRDefault="00D92F4A" w:rsidP="00201981">
      <w:pPr>
        <w:pStyle w:val="PatentUS0-99"/>
        <w:numPr>
          <w:ilvl w:val="0"/>
          <w:numId w:val="0"/>
        </w:numPr>
        <w:snapToGrid w:val="0"/>
        <w:spacing w:line="240" w:lineRule="auto"/>
        <w:ind w:left="2606" w:firstLine="432"/>
        <w:rPr>
          <w:rFonts w:ascii="Palatino Linotype" w:eastAsia="SimSun" w:hAnsi="Palatino Linotype"/>
          <w:noProof/>
          <w:color w:val="000000"/>
          <w:sz w:val="20"/>
          <w:lang w:eastAsia="zh-CN"/>
        </w:rPr>
      </w:pPr>
      <w:r w:rsidRPr="001C0ABB">
        <w:rPr>
          <w:rFonts w:ascii="Palatino Linotype" w:eastAsia="Times New Roman" w:hAnsi="Palatino Linotype"/>
          <w:sz w:val="20"/>
        </w:rPr>
        <w:t>The effect of flow direction</w:t>
      </w:r>
      <w:r w:rsidR="001C0ABB">
        <w:rPr>
          <w:rFonts w:ascii="Palatino Linotype" w:eastAsia="Times New Roman" w:hAnsi="Palatino Linotype"/>
          <w:sz w:val="20"/>
        </w:rPr>
        <w:t xml:space="preserve"> (inspiratory versus expiratory flow)</w:t>
      </w:r>
      <w:r w:rsidRPr="001C0ABB">
        <w:rPr>
          <w:rFonts w:ascii="Palatino Linotype" w:eastAsia="Times New Roman" w:hAnsi="Palatino Linotype"/>
          <w:sz w:val="20"/>
        </w:rPr>
        <w:t xml:space="preserve"> on oral deposition was also investigated</w:t>
      </w:r>
      <w:r w:rsidR="009B215F">
        <w:rPr>
          <w:rFonts w:ascii="Palatino Linotype" w:eastAsia="Times New Roman" w:hAnsi="Palatino Linotype"/>
          <w:sz w:val="20"/>
        </w:rPr>
        <w:t xml:space="preserve">. </w:t>
      </w:r>
      <w:r w:rsidR="00AB2613" w:rsidRPr="001C0ABB">
        <w:rPr>
          <w:rFonts w:ascii="Palatino Linotype" w:eastAsia="SimSun" w:hAnsi="Palatino Linotype"/>
          <w:noProof/>
          <w:color w:val="000000"/>
          <w:sz w:val="20"/>
          <w:lang w:eastAsia="zh-CN"/>
        </w:rPr>
        <w:t>Distribution of 1</w:t>
      </w:r>
      <w:r w:rsidR="000209F8">
        <w:rPr>
          <w:rFonts w:ascii="Palatino Linotype" w:eastAsia="SimSun" w:hAnsi="Palatino Linotype"/>
          <w:noProof/>
          <w:color w:val="000000"/>
          <w:sz w:val="20"/>
          <w:lang w:eastAsia="zh-CN"/>
        </w:rPr>
        <w:t>, 3</w:t>
      </w:r>
      <w:r w:rsidR="00AB2613" w:rsidRPr="001C0ABB">
        <w:rPr>
          <w:rFonts w:ascii="Palatino Linotype" w:eastAsia="SimSun" w:hAnsi="Palatino Linotype"/>
          <w:noProof/>
          <w:color w:val="000000"/>
          <w:sz w:val="20"/>
          <w:lang w:eastAsia="zh-CN"/>
        </w:rPr>
        <w:t xml:space="preserve"> and </w:t>
      </w:r>
      <w:r w:rsidR="000209F8">
        <w:rPr>
          <w:rFonts w:ascii="Palatino Linotype" w:eastAsia="SimSun" w:hAnsi="Palatino Linotype"/>
          <w:noProof/>
          <w:color w:val="000000"/>
          <w:sz w:val="20"/>
          <w:lang w:eastAsia="zh-CN"/>
        </w:rPr>
        <w:t>5</w:t>
      </w:r>
      <w:r w:rsidR="00AB2613" w:rsidRPr="001C0ABB">
        <w:rPr>
          <w:rFonts w:ascii="Palatino Linotype" w:eastAsia="SimSun" w:hAnsi="Palatino Linotype"/>
          <w:noProof/>
          <w:color w:val="000000"/>
          <w:sz w:val="20"/>
          <w:lang w:eastAsia="zh-CN"/>
        </w:rPr>
        <w:t xml:space="preserve"> µm deposited particles at 18 L/min and 45 L/min breathing conditions among subregions</w:t>
      </w:r>
      <w:r w:rsidR="00AB2613" w:rsidRPr="00D92F4A">
        <w:rPr>
          <w:rFonts w:ascii="Palatino Linotype" w:eastAsia="SimSun" w:hAnsi="Palatino Linotype"/>
          <w:noProof/>
          <w:color w:val="000000"/>
          <w:sz w:val="20"/>
          <w:lang w:eastAsia="zh-CN"/>
        </w:rPr>
        <w:t xml:space="preserve"> of the subject-specific oral airway </w:t>
      </w:r>
      <w:r w:rsidR="00952265">
        <w:rPr>
          <w:rFonts w:ascii="Palatino Linotype" w:eastAsia="SimSun" w:hAnsi="Palatino Linotype"/>
          <w:noProof/>
          <w:color w:val="000000"/>
          <w:sz w:val="20"/>
          <w:lang w:eastAsia="zh-CN"/>
        </w:rPr>
        <w:t>is shown</w:t>
      </w:r>
      <w:r w:rsidR="00AB2613" w:rsidRPr="00D92F4A">
        <w:rPr>
          <w:rFonts w:ascii="Palatino Linotype" w:eastAsia="SimSun" w:hAnsi="Palatino Linotype"/>
          <w:noProof/>
          <w:color w:val="000000"/>
          <w:sz w:val="20"/>
          <w:lang w:eastAsia="zh-CN"/>
        </w:rPr>
        <w:t xml:space="preserve"> </w:t>
      </w:r>
      <w:r w:rsidR="00952265">
        <w:rPr>
          <w:rFonts w:ascii="Palatino Linotype" w:eastAsia="SimSun" w:hAnsi="Palatino Linotype"/>
          <w:noProof/>
          <w:color w:val="000000"/>
          <w:sz w:val="20"/>
          <w:lang w:eastAsia="zh-CN"/>
        </w:rPr>
        <w:t>for both</w:t>
      </w:r>
      <w:r w:rsidR="00AB2613" w:rsidRPr="00D92F4A">
        <w:rPr>
          <w:rFonts w:ascii="Palatino Linotype" w:eastAsia="SimSun" w:hAnsi="Palatino Linotype"/>
          <w:noProof/>
          <w:color w:val="000000"/>
          <w:sz w:val="20"/>
          <w:lang w:eastAsia="zh-CN"/>
        </w:rPr>
        <w:t xml:space="preserve"> inhalation and exhalation </w:t>
      </w:r>
      <w:r w:rsidR="00952265">
        <w:rPr>
          <w:rFonts w:ascii="Palatino Linotype" w:eastAsia="SimSun" w:hAnsi="Palatino Linotype"/>
          <w:noProof/>
          <w:color w:val="000000"/>
          <w:sz w:val="20"/>
          <w:lang w:eastAsia="zh-CN"/>
        </w:rPr>
        <w:t xml:space="preserve">in </w:t>
      </w:r>
      <w:r w:rsidR="00AB2613" w:rsidRPr="00201981">
        <w:rPr>
          <w:rFonts w:ascii="Palatino Linotype" w:eastAsia="SimSun" w:hAnsi="Palatino Linotype"/>
          <w:b/>
          <w:bCs/>
          <w:noProof/>
          <w:color w:val="000000"/>
          <w:sz w:val="20"/>
          <w:lang w:eastAsia="zh-CN"/>
        </w:rPr>
        <w:t>Figur</w:t>
      </w:r>
      <w:r w:rsidR="00201981">
        <w:rPr>
          <w:rFonts w:ascii="Palatino Linotype" w:eastAsia="SimSun" w:hAnsi="Palatino Linotype"/>
          <w:b/>
          <w:bCs/>
          <w:noProof/>
          <w:color w:val="000000"/>
          <w:sz w:val="20"/>
          <w:lang w:eastAsia="zh-CN"/>
        </w:rPr>
        <w:t>e 5</w:t>
      </w:r>
      <w:r w:rsidR="00AB2613" w:rsidRPr="00D92F4A">
        <w:rPr>
          <w:rFonts w:ascii="Palatino Linotype" w:eastAsia="SimSun" w:hAnsi="Palatino Linotype"/>
          <w:noProof/>
          <w:color w:val="000000"/>
          <w:sz w:val="20"/>
          <w:lang w:eastAsia="zh-CN"/>
        </w:rPr>
        <w:t xml:space="preserve">. These CFD results </w:t>
      </w:r>
      <w:r w:rsidR="00EB78CB">
        <w:rPr>
          <w:rFonts w:ascii="Palatino Linotype" w:eastAsia="SimSun" w:hAnsi="Palatino Linotype"/>
          <w:noProof/>
          <w:color w:val="000000"/>
          <w:sz w:val="20"/>
          <w:lang w:eastAsia="zh-CN"/>
        </w:rPr>
        <w:t xml:space="preserve">do not </w:t>
      </w:r>
      <w:r w:rsidR="00AB2613" w:rsidRPr="00D92F4A">
        <w:rPr>
          <w:rFonts w:ascii="Palatino Linotype" w:eastAsia="SimSun" w:hAnsi="Palatino Linotype"/>
          <w:noProof/>
          <w:color w:val="000000"/>
          <w:sz w:val="20"/>
          <w:lang w:eastAsia="zh-CN"/>
        </w:rPr>
        <w:t xml:space="preserve">show </w:t>
      </w:r>
      <w:r w:rsidR="00EB78CB">
        <w:rPr>
          <w:rFonts w:ascii="Palatino Linotype" w:eastAsia="SimSun" w:hAnsi="Palatino Linotype"/>
          <w:noProof/>
          <w:color w:val="000000"/>
          <w:sz w:val="20"/>
          <w:lang w:eastAsia="zh-CN"/>
        </w:rPr>
        <w:t>any consistent trend when deposition occuring during inhalation is compared to that during expiration, with some subject showing higher deposition during inhalation, others showing higher deposition</w:t>
      </w:r>
      <w:r w:rsidR="00865182">
        <w:rPr>
          <w:rFonts w:ascii="Palatino Linotype" w:eastAsia="SimSun" w:hAnsi="Palatino Linotype"/>
          <w:noProof/>
          <w:color w:val="000000"/>
          <w:sz w:val="20"/>
          <w:lang w:eastAsia="zh-CN"/>
        </w:rPr>
        <w:t xml:space="preserve"> during exhalation</w:t>
      </w:r>
      <w:r w:rsidR="003D2A60">
        <w:rPr>
          <w:rFonts w:ascii="Palatino Linotype" w:eastAsia="SimSun" w:hAnsi="Palatino Linotype"/>
          <w:noProof/>
          <w:color w:val="000000"/>
          <w:sz w:val="20"/>
          <w:lang w:eastAsia="zh-CN"/>
        </w:rPr>
        <w:t xml:space="preserve"> </w:t>
      </w:r>
      <w:r w:rsidR="00865182">
        <w:rPr>
          <w:rFonts w:ascii="Palatino Linotype" w:eastAsia="SimSun" w:hAnsi="Palatino Linotype"/>
          <w:noProof/>
          <w:color w:val="000000"/>
          <w:sz w:val="20"/>
          <w:lang w:eastAsia="zh-CN"/>
        </w:rPr>
        <w:t>and a third group showing similar values between inspiration and expiration. As a result, there was no significant difference in oral deposition between inspiration</w:t>
      </w:r>
      <w:r w:rsidR="003D2A60">
        <w:rPr>
          <w:rFonts w:ascii="Palatino Linotype" w:eastAsia="SimSun" w:hAnsi="Palatino Linotype"/>
          <w:noProof/>
          <w:color w:val="000000"/>
          <w:sz w:val="20"/>
          <w:lang w:eastAsia="zh-CN"/>
        </w:rPr>
        <w:t xml:space="preserve"> </w:t>
      </w:r>
      <w:r w:rsidR="00865182">
        <w:rPr>
          <w:rFonts w:ascii="Palatino Linotype" w:eastAsia="SimSun" w:hAnsi="Palatino Linotype"/>
          <w:noProof/>
          <w:color w:val="000000"/>
          <w:sz w:val="20"/>
          <w:lang w:eastAsia="zh-CN"/>
        </w:rPr>
        <w:t xml:space="preserve">and expiration in this group of subjects. </w:t>
      </w:r>
      <w:r w:rsidR="00C03F28">
        <w:rPr>
          <w:rFonts w:ascii="Palatino Linotype" w:eastAsia="SimSun" w:hAnsi="Palatino Linotype"/>
          <w:noProof/>
          <w:color w:val="000000"/>
          <w:sz w:val="20"/>
          <w:lang w:eastAsia="zh-CN"/>
        </w:rPr>
        <w:t>This was also true for subregion deposition except for particles</w:t>
      </w:r>
      <w:r w:rsidR="00434F03">
        <w:rPr>
          <w:rFonts w:ascii="Palatino Linotype" w:eastAsia="SimSun" w:hAnsi="Palatino Linotype"/>
          <w:noProof/>
          <w:color w:val="000000"/>
          <w:sz w:val="20"/>
          <w:lang w:eastAsia="zh-CN"/>
        </w:rPr>
        <w:t xml:space="preserve"> </w:t>
      </w:r>
      <w:r w:rsidR="000209F8">
        <w:rPr>
          <w:rFonts w:ascii="Palatino Linotype" w:eastAsia="SimSun" w:hAnsi="Palatino Linotype"/>
          <w:noProof/>
          <w:color w:val="000000"/>
          <w:sz w:val="20"/>
          <w:lang w:eastAsia="zh-CN"/>
        </w:rPr>
        <w:t>≥</w:t>
      </w:r>
      <w:r w:rsidR="00434F03">
        <w:rPr>
          <w:rFonts w:ascii="Palatino Linotype" w:eastAsia="SimSun" w:hAnsi="Palatino Linotype"/>
          <w:noProof/>
          <w:color w:val="000000"/>
          <w:sz w:val="20"/>
          <w:lang w:eastAsia="zh-CN"/>
        </w:rPr>
        <w:t>5 µm</w:t>
      </w:r>
      <w:r w:rsidR="00C03F28">
        <w:rPr>
          <w:rFonts w:ascii="Palatino Linotype" w:eastAsia="SimSun" w:hAnsi="Palatino Linotype"/>
          <w:noProof/>
          <w:color w:val="000000"/>
          <w:sz w:val="20"/>
          <w:lang w:eastAsia="zh-CN"/>
        </w:rPr>
        <w:t xml:space="preserve"> (</w:t>
      </w:r>
      <w:r w:rsidR="00C03F28" w:rsidRPr="00FD6323">
        <w:rPr>
          <w:rFonts w:ascii="Palatino Linotype" w:eastAsia="SimSun" w:hAnsi="Palatino Linotype"/>
          <w:b/>
          <w:bCs/>
          <w:noProof/>
          <w:color w:val="000000"/>
          <w:sz w:val="20"/>
          <w:lang w:eastAsia="zh-CN"/>
        </w:rPr>
        <w:t xml:space="preserve">Figure </w:t>
      </w:r>
      <w:r w:rsidR="008B69F5">
        <w:rPr>
          <w:rFonts w:ascii="Palatino Linotype" w:eastAsia="SimSun" w:hAnsi="Palatino Linotype"/>
          <w:b/>
          <w:bCs/>
          <w:noProof/>
          <w:color w:val="000000"/>
          <w:sz w:val="20"/>
          <w:lang w:eastAsia="zh-CN"/>
        </w:rPr>
        <w:t>5</w:t>
      </w:r>
      <w:r w:rsidR="000209F8">
        <w:rPr>
          <w:rFonts w:ascii="Palatino Linotype" w:eastAsia="SimSun" w:hAnsi="Palatino Linotype"/>
          <w:b/>
          <w:bCs/>
          <w:noProof/>
          <w:color w:val="000000"/>
          <w:sz w:val="20"/>
          <w:lang w:eastAsia="zh-CN"/>
        </w:rPr>
        <w:t>F</w:t>
      </w:r>
      <w:r w:rsidR="00C03F28">
        <w:rPr>
          <w:rFonts w:ascii="Palatino Linotype" w:eastAsia="SimSun" w:hAnsi="Palatino Linotype"/>
          <w:noProof/>
          <w:color w:val="000000"/>
          <w:sz w:val="20"/>
          <w:lang w:eastAsia="zh-CN"/>
        </w:rPr>
        <w:t>) where most particles deposited in t</w:t>
      </w:r>
      <w:r w:rsidR="00434F03">
        <w:rPr>
          <w:rFonts w:ascii="Palatino Linotype" w:eastAsia="SimSun" w:hAnsi="Palatino Linotype"/>
          <w:noProof/>
          <w:color w:val="000000"/>
          <w:sz w:val="20"/>
          <w:lang w:eastAsia="zh-CN"/>
        </w:rPr>
        <w:t>h</w:t>
      </w:r>
      <w:r w:rsidR="00C03F28">
        <w:rPr>
          <w:rFonts w:ascii="Palatino Linotype" w:eastAsia="SimSun" w:hAnsi="Palatino Linotype"/>
          <w:noProof/>
          <w:color w:val="000000"/>
          <w:sz w:val="20"/>
          <w:lang w:eastAsia="zh-CN"/>
        </w:rPr>
        <w:t>e laryngeal region during expiration</w:t>
      </w:r>
      <w:r w:rsidR="00434F03">
        <w:rPr>
          <w:rFonts w:ascii="Palatino Linotype" w:eastAsia="SimSun" w:hAnsi="Palatino Linotype"/>
          <w:noProof/>
          <w:color w:val="000000"/>
          <w:sz w:val="20"/>
          <w:lang w:eastAsia="zh-CN"/>
        </w:rPr>
        <w:t>, leaving few particles to travel and potentially deposit in the oropharynx and mouth cavity.</w:t>
      </w:r>
    </w:p>
    <w:p w14:paraId="15A1714F" w14:textId="32AC9C27" w:rsidR="00AB2613" w:rsidRPr="00643ECB" w:rsidRDefault="008B69F5" w:rsidP="00201981">
      <w:pPr>
        <w:pStyle w:val="PatentUS0-99"/>
        <w:numPr>
          <w:ilvl w:val="0"/>
          <w:numId w:val="0"/>
        </w:numPr>
        <w:snapToGrid w:val="0"/>
        <w:spacing w:line="240" w:lineRule="auto"/>
        <w:ind w:left="2610"/>
        <w:rPr>
          <w:rFonts w:ascii="Palatino Linotype" w:eastAsia="SimSun" w:hAnsi="Palatino Linotype"/>
          <w:noProof/>
          <w:color w:val="000000"/>
          <w:sz w:val="20"/>
          <w:lang w:eastAsia="zh-CN"/>
        </w:rPr>
      </w:pPr>
      <w:r w:rsidRPr="00201981">
        <w:rPr>
          <w:noProof/>
          <w:sz w:val="18"/>
          <w:szCs w:val="18"/>
        </w:rPr>
        <w:lastRenderedPageBreak/>
        <w:drawing>
          <wp:anchor distT="0" distB="0" distL="114300" distR="114300" simplePos="0" relativeHeight="251687936" behindDoc="1" locked="0" layoutInCell="1" allowOverlap="1" wp14:anchorId="4E92DAB8" wp14:editId="554C19ED">
            <wp:simplePos x="0" y="0"/>
            <wp:positionH relativeFrom="page">
              <wp:posOffset>797371</wp:posOffset>
            </wp:positionH>
            <wp:positionV relativeFrom="paragraph">
              <wp:posOffset>0</wp:posOffset>
            </wp:positionV>
            <wp:extent cx="6583680" cy="5962650"/>
            <wp:effectExtent l="0" t="0" r="0" b="635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8" cstate="print">
                      <a:extLst>
                        <a:ext uri="{28A0092B-C50C-407E-A947-70E740481C1C}">
                          <a14:useLocalDpi xmlns:a14="http://schemas.microsoft.com/office/drawing/2010/main" val="0"/>
                        </a:ext>
                      </a:extLst>
                    </a:blip>
                    <a:srcRect t="5319" b="4107"/>
                    <a:stretch/>
                  </pic:blipFill>
                  <pic:spPr bwMode="auto">
                    <a:xfrm>
                      <a:off x="0" y="0"/>
                      <a:ext cx="6583680" cy="596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2613" w:rsidRPr="00201981">
        <w:rPr>
          <w:rFonts w:ascii="Palatino Linotype" w:eastAsia="SimSun" w:hAnsi="Palatino Linotype"/>
          <w:noProof/>
          <w:color w:val="000000"/>
          <w:sz w:val="18"/>
          <w:szCs w:val="18"/>
          <w:lang w:eastAsia="zh-CN"/>
        </w:rPr>
        <w:t xml:space="preserve">Figure </w:t>
      </w:r>
      <w:r w:rsidRPr="00201981">
        <w:rPr>
          <w:rFonts w:ascii="Palatino Linotype" w:eastAsia="SimSun" w:hAnsi="Palatino Linotype"/>
          <w:noProof/>
          <w:color w:val="000000"/>
          <w:sz w:val="18"/>
          <w:szCs w:val="18"/>
          <w:lang w:eastAsia="zh-CN"/>
        </w:rPr>
        <w:t>5</w:t>
      </w:r>
      <w:r w:rsidR="00AB2613" w:rsidRPr="00201981">
        <w:rPr>
          <w:rFonts w:ascii="Palatino Linotype" w:eastAsia="SimSun" w:hAnsi="Palatino Linotype"/>
          <w:noProof/>
          <w:color w:val="000000"/>
          <w:sz w:val="18"/>
          <w:szCs w:val="18"/>
          <w:lang w:eastAsia="zh-CN"/>
        </w:rPr>
        <w:t xml:space="preserve">: </w:t>
      </w:r>
      <w:r w:rsidR="00865182" w:rsidRPr="00201981">
        <w:rPr>
          <w:rFonts w:ascii="Palatino Linotype" w:eastAsia="SimSun" w:hAnsi="Palatino Linotype"/>
          <w:noProof/>
          <w:color w:val="000000"/>
          <w:sz w:val="18"/>
          <w:szCs w:val="18"/>
          <w:lang w:eastAsia="zh-CN"/>
        </w:rPr>
        <w:t xml:space="preserve">Comparison of deposition occuring during inhalation (IN) and exhalation (EX) in the different subregions of the oral airway. </w:t>
      </w:r>
      <w:r w:rsidR="00AB2613" w:rsidRPr="00201981">
        <w:rPr>
          <w:rFonts w:ascii="Palatino Linotype" w:eastAsia="SimSun" w:hAnsi="Palatino Linotype"/>
          <w:noProof/>
          <w:color w:val="000000"/>
          <w:sz w:val="18"/>
          <w:szCs w:val="18"/>
          <w:lang w:eastAsia="zh-CN"/>
        </w:rPr>
        <w:t>(A</w:t>
      </w:r>
      <w:r w:rsidR="00865182" w:rsidRPr="00201981">
        <w:rPr>
          <w:rFonts w:ascii="Palatino Linotype" w:eastAsia="SimSun" w:hAnsi="Palatino Linotype"/>
          <w:noProof/>
          <w:color w:val="000000"/>
          <w:sz w:val="18"/>
          <w:szCs w:val="18"/>
          <w:lang w:eastAsia="zh-CN"/>
        </w:rPr>
        <w:t>)</w:t>
      </w:r>
      <w:r w:rsidR="00AB2613" w:rsidRPr="00201981">
        <w:rPr>
          <w:rFonts w:ascii="Palatino Linotype" w:eastAsia="SimSun" w:hAnsi="Palatino Linotype"/>
          <w:noProof/>
          <w:color w:val="000000"/>
          <w:sz w:val="18"/>
          <w:szCs w:val="18"/>
          <w:lang w:eastAsia="zh-CN"/>
        </w:rPr>
        <w:t xml:space="preserve"> 1µm particles at 18 L/min</w:t>
      </w:r>
      <w:r w:rsidR="00865182" w:rsidRPr="00201981">
        <w:rPr>
          <w:rFonts w:ascii="Palatino Linotype" w:eastAsia="SimSun" w:hAnsi="Palatino Linotype"/>
          <w:noProof/>
          <w:color w:val="000000"/>
          <w:sz w:val="18"/>
          <w:szCs w:val="18"/>
          <w:lang w:eastAsia="zh-CN"/>
        </w:rPr>
        <w:t>. (B) 1µm particles</w:t>
      </w:r>
      <w:r w:rsidR="00AB2613" w:rsidRPr="00201981">
        <w:rPr>
          <w:rFonts w:ascii="Palatino Linotype" w:eastAsia="SimSun" w:hAnsi="Palatino Linotype"/>
          <w:noProof/>
          <w:color w:val="000000"/>
          <w:sz w:val="18"/>
          <w:szCs w:val="18"/>
          <w:lang w:eastAsia="zh-CN"/>
        </w:rPr>
        <w:t xml:space="preserve"> a</w:t>
      </w:r>
      <w:r w:rsidR="00865182" w:rsidRPr="00201981">
        <w:rPr>
          <w:rFonts w:ascii="Palatino Linotype" w:eastAsia="SimSun" w:hAnsi="Palatino Linotype"/>
          <w:noProof/>
          <w:color w:val="000000"/>
          <w:sz w:val="18"/>
          <w:szCs w:val="18"/>
          <w:lang w:eastAsia="zh-CN"/>
        </w:rPr>
        <w:t>t</w:t>
      </w:r>
      <w:r w:rsidR="00AB2613" w:rsidRPr="00201981">
        <w:rPr>
          <w:rFonts w:ascii="Palatino Linotype" w:eastAsia="SimSun" w:hAnsi="Palatino Linotype"/>
          <w:noProof/>
          <w:color w:val="000000"/>
          <w:sz w:val="18"/>
          <w:szCs w:val="18"/>
          <w:lang w:eastAsia="zh-CN"/>
        </w:rPr>
        <w:t xml:space="preserve"> 45 L/min</w:t>
      </w:r>
      <w:r w:rsidR="00865182" w:rsidRPr="00201981">
        <w:rPr>
          <w:rFonts w:ascii="Palatino Linotype" w:eastAsia="SimSun" w:hAnsi="Palatino Linotype"/>
          <w:noProof/>
          <w:color w:val="000000"/>
          <w:sz w:val="18"/>
          <w:szCs w:val="18"/>
          <w:lang w:eastAsia="zh-CN"/>
        </w:rPr>
        <w:t xml:space="preserve">. (C) </w:t>
      </w:r>
      <w:r w:rsidR="00AB2613" w:rsidRPr="00201981">
        <w:rPr>
          <w:rFonts w:ascii="Palatino Linotype" w:eastAsia="SimSun" w:hAnsi="Palatino Linotype"/>
          <w:noProof/>
          <w:color w:val="000000"/>
          <w:sz w:val="18"/>
          <w:szCs w:val="18"/>
          <w:lang w:eastAsia="zh-CN"/>
        </w:rPr>
        <w:t>3µm particles at 18 L/min</w:t>
      </w:r>
      <w:r w:rsidR="00865182" w:rsidRPr="00201981">
        <w:rPr>
          <w:rFonts w:ascii="Palatino Linotype" w:eastAsia="SimSun" w:hAnsi="Palatino Linotype"/>
          <w:noProof/>
          <w:color w:val="000000"/>
          <w:sz w:val="18"/>
          <w:szCs w:val="18"/>
          <w:lang w:eastAsia="zh-CN"/>
        </w:rPr>
        <w:t>. (D) 3µm particles at</w:t>
      </w:r>
      <w:r w:rsidR="00AB2613" w:rsidRPr="00201981">
        <w:rPr>
          <w:rFonts w:ascii="Palatino Linotype" w:eastAsia="SimSun" w:hAnsi="Palatino Linotype"/>
          <w:noProof/>
          <w:color w:val="000000"/>
          <w:sz w:val="18"/>
          <w:szCs w:val="18"/>
          <w:lang w:eastAsia="zh-CN"/>
        </w:rPr>
        <w:t xml:space="preserve"> 45 L/min.</w:t>
      </w:r>
      <w:r w:rsidR="00215241" w:rsidRPr="00201981">
        <w:rPr>
          <w:rFonts w:ascii="Palatino Linotype" w:eastAsia="SimSun" w:hAnsi="Palatino Linotype"/>
          <w:noProof/>
          <w:color w:val="000000"/>
          <w:sz w:val="18"/>
          <w:szCs w:val="18"/>
          <w:lang w:eastAsia="zh-CN"/>
        </w:rPr>
        <w:t xml:space="preserve"> (E) 5µm particles at 18 L/min. (F) 5µm particles at 45 L/mi</w:t>
      </w:r>
      <w:r w:rsidR="00201981">
        <w:rPr>
          <w:rFonts w:ascii="Palatino Linotype" w:eastAsia="SimSun" w:hAnsi="Palatino Linotype"/>
          <w:noProof/>
          <w:color w:val="000000"/>
          <w:sz w:val="18"/>
          <w:szCs w:val="18"/>
          <w:lang w:eastAsia="zh-CN"/>
        </w:rPr>
        <w:t>n.</w:t>
      </w:r>
    </w:p>
    <w:p w14:paraId="3C28D677" w14:textId="39970966" w:rsidR="00AB2613" w:rsidRPr="00865182" w:rsidRDefault="00D46C40" w:rsidP="00201981">
      <w:pPr>
        <w:pStyle w:val="ListParagraph"/>
        <w:numPr>
          <w:ilvl w:val="0"/>
          <w:numId w:val="27"/>
        </w:numPr>
        <w:snapToGrid w:val="0"/>
        <w:spacing w:after="60"/>
        <w:ind w:left="2610" w:firstLine="0"/>
        <w:contextualSpacing w:val="0"/>
        <w:jc w:val="both"/>
        <w:rPr>
          <w:rFonts w:ascii="Palatino Linotype" w:hAnsi="Palatino Linotype"/>
          <w:i/>
          <w:iCs/>
          <w:sz w:val="20"/>
          <w:szCs w:val="20"/>
        </w:rPr>
      </w:pPr>
      <w:r>
        <w:rPr>
          <w:rFonts w:ascii="Palatino Linotype" w:hAnsi="Palatino Linotype"/>
          <w:i/>
          <w:iCs/>
          <w:sz w:val="20"/>
          <w:szCs w:val="20"/>
        </w:rPr>
        <w:t>Comparis</w:t>
      </w:r>
      <w:r w:rsidRPr="00865182">
        <w:rPr>
          <w:rFonts w:ascii="Palatino Linotype" w:hAnsi="Palatino Linotype"/>
          <w:i/>
          <w:iCs/>
          <w:sz w:val="20"/>
          <w:szCs w:val="20"/>
        </w:rPr>
        <w:t xml:space="preserve">on </w:t>
      </w:r>
      <w:r w:rsidR="00AB2613" w:rsidRPr="00865182">
        <w:rPr>
          <w:rFonts w:ascii="Palatino Linotype" w:hAnsi="Palatino Linotype"/>
          <w:i/>
          <w:iCs/>
          <w:sz w:val="20"/>
          <w:szCs w:val="20"/>
        </w:rPr>
        <w:t xml:space="preserve">of </w:t>
      </w:r>
      <w:r w:rsidR="002B1273" w:rsidRPr="00865182">
        <w:rPr>
          <w:rFonts w:ascii="Palatino Linotype" w:hAnsi="Palatino Linotype"/>
          <w:i/>
          <w:iCs/>
          <w:sz w:val="20"/>
          <w:szCs w:val="20"/>
        </w:rPr>
        <w:t>in silico</w:t>
      </w:r>
      <w:r w:rsidR="00AB2613" w:rsidRPr="00865182">
        <w:rPr>
          <w:rFonts w:ascii="Palatino Linotype" w:hAnsi="Palatino Linotype"/>
          <w:i/>
          <w:iCs/>
          <w:sz w:val="20"/>
          <w:szCs w:val="20"/>
        </w:rPr>
        <w:t xml:space="preserve"> predictions with in vivo experimental data</w:t>
      </w:r>
    </w:p>
    <w:p w14:paraId="05B8625C" w14:textId="5AA6B81A" w:rsidR="00AB2613" w:rsidRDefault="00D46C40" w:rsidP="004B27F0">
      <w:pPr>
        <w:pStyle w:val="PatentUS0-99"/>
        <w:numPr>
          <w:ilvl w:val="0"/>
          <w:numId w:val="0"/>
        </w:numPr>
        <w:snapToGrid w:val="0"/>
        <w:spacing w:line="240" w:lineRule="auto"/>
        <w:ind w:left="2606" w:firstLine="432"/>
      </w:pPr>
      <w:r w:rsidRPr="00FD0349">
        <w:rPr>
          <w:rFonts w:ascii="Palatino Linotype" w:hAnsi="Palatino Linotype"/>
          <w:sz w:val="20"/>
        </w:rPr>
        <w:t>Whole</w:t>
      </w:r>
      <w:r w:rsidR="00DA7B71" w:rsidRPr="00FD0349">
        <w:rPr>
          <w:rFonts w:ascii="Palatino Linotype" w:hAnsi="Palatino Linotype"/>
          <w:sz w:val="20"/>
        </w:rPr>
        <w:t xml:space="preserve">-lung </w:t>
      </w:r>
      <w:r w:rsidRPr="00FD0349">
        <w:rPr>
          <w:rFonts w:ascii="Palatino Linotype" w:hAnsi="Palatino Linotype"/>
          <w:sz w:val="20"/>
        </w:rPr>
        <w:t xml:space="preserve">deposition predictions were obtained by coupling </w:t>
      </w:r>
      <w:r w:rsidR="00AB2613" w:rsidRPr="00FD0349">
        <w:rPr>
          <w:rFonts w:ascii="Palatino Linotype" w:hAnsi="Palatino Linotype"/>
          <w:sz w:val="20"/>
        </w:rPr>
        <w:t xml:space="preserve">subject-specific CFD results </w:t>
      </w:r>
      <w:r w:rsidRPr="00FD0349">
        <w:rPr>
          <w:rFonts w:ascii="Palatino Linotype" w:hAnsi="Palatino Linotype"/>
          <w:sz w:val="20"/>
        </w:rPr>
        <w:t>with MPPD prediction</w:t>
      </w:r>
      <w:r w:rsidR="00DA7B71" w:rsidRPr="00FD0349">
        <w:rPr>
          <w:rFonts w:ascii="Palatino Linotype" w:hAnsi="Palatino Linotype"/>
          <w:sz w:val="20"/>
        </w:rPr>
        <w:t xml:space="preserve">s as described in section 2.4. </w:t>
      </w:r>
      <w:r w:rsidR="00DA7B71" w:rsidRPr="00201981">
        <w:rPr>
          <w:rFonts w:ascii="Palatino Linotype" w:hAnsi="Palatino Linotype"/>
          <w:b/>
          <w:bCs/>
          <w:sz w:val="20"/>
        </w:rPr>
        <w:t xml:space="preserve">Figure </w:t>
      </w:r>
      <w:r w:rsidR="008B69F5" w:rsidRPr="00201981">
        <w:rPr>
          <w:rFonts w:ascii="Palatino Linotype" w:hAnsi="Palatino Linotype"/>
          <w:b/>
          <w:bCs/>
          <w:sz w:val="20"/>
        </w:rPr>
        <w:t>6</w:t>
      </w:r>
      <w:r w:rsidR="00DA7B71" w:rsidRPr="00201981">
        <w:rPr>
          <w:rFonts w:ascii="Palatino Linotype" w:hAnsi="Palatino Linotype"/>
          <w:b/>
          <w:bCs/>
          <w:sz w:val="20"/>
        </w:rPr>
        <w:t>A</w:t>
      </w:r>
      <w:r w:rsidR="00DA7B71" w:rsidRPr="00FD0349">
        <w:rPr>
          <w:rFonts w:ascii="Palatino Linotype" w:hAnsi="Palatino Linotype"/>
          <w:sz w:val="20"/>
        </w:rPr>
        <w:t xml:space="preserve"> displays these predictions against experimental data obtained by </w:t>
      </w:r>
      <w:proofErr w:type="spellStart"/>
      <w:r w:rsidR="00DA7B71" w:rsidRPr="00FD0349">
        <w:rPr>
          <w:rFonts w:ascii="Palatino Linotype" w:hAnsi="Palatino Linotype"/>
          <w:sz w:val="20"/>
        </w:rPr>
        <w:t>Darquenne</w:t>
      </w:r>
      <w:proofErr w:type="spellEnd"/>
      <w:r w:rsidR="00DA7B71" w:rsidRPr="00FD0349">
        <w:rPr>
          <w:rFonts w:ascii="Palatino Linotype" w:hAnsi="Palatino Linotype"/>
          <w:sz w:val="20"/>
        </w:rPr>
        <w:t xml:space="preserve"> et al. </w:t>
      </w:r>
      <w:r w:rsidR="00201981">
        <w:rPr>
          <w:rFonts w:ascii="Palatino Linotype" w:hAnsi="Palatino Linotype"/>
          <w:sz w:val="20"/>
        </w:rPr>
        <w:fldChar w:fldCharType="begin"/>
      </w:r>
      <w:r w:rsidR="00152131">
        <w:rPr>
          <w:rFonts w:ascii="Palatino Linotype" w:hAnsi="Palatino Linotype"/>
          <w:sz w:val="20"/>
        </w:rPr>
        <w:instrText xml:space="preserve"> ADDIN EN.CITE &lt;EndNote&gt;&lt;Cite&gt;&lt;Author&gt;Darquenne&lt;/Author&gt;&lt;Year&gt;2016&lt;/Year&gt;&lt;RecNum&gt;3819&lt;/RecNum&gt;&lt;DisplayText&gt;[27]&lt;/DisplayText&gt;&lt;record&gt;&lt;rec-number&gt;3819&lt;/rec-number&gt;&lt;foreign-keys&gt;&lt;key app="EN" db-id="t959wazwe9fvvxex9wqvavdkvavff9pe0red" timestamp="1554486365"&gt;3819&lt;/key&gt;&lt;/foreign-keys&gt;&lt;ref-type name="Journal Article"&gt;17&lt;/ref-type&gt;&lt;contributors&gt;&lt;authors&gt;&lt;author&gt;Darquenne, C.&lt;/author&gt;&lt;author&gt;Lamm, W. J.&lt;/author&gt;&lt;author&gt;Fine, J. M.&lt;/author&gt;&lt;author&gt;Corley, R.A.&lt;/author&gt;&lt;author&gt;Glenny, R. W.&lt;/author&gt;&lt;/authors&gt;&lt;/contributors&gt;&lt;titles&gt;&lt;title&gt;Total and regional deposition of inhaled aerosols in supine healthy subjects and subjects with mild-to-moderate COPD&lt;/title&gt;&lt;secondary-title&gt;Journal of Aerosol Science&lt;/secondary-title&gt;&lt;/titles&gt;&lt;periodical&gt;&lt;full-title&gt;Journal of Aerosol Science&lt;/full-title&gt;&lt;/periodical&gt;&lt;pages&gt;27-39&lt;/pages&gt;&lt;volume&gt;99&lt;/volume&gt;&lt;dates&gt;&lt;year&gt;2016&lt;/year&gt;&lt;/dates&gt;&lt;urls&gt;&lt;/urls&gt;&lt;/record&gt;&lt;/Cite&gt;&lt;/EndNote&gt;</w:instrText>
      </w:r>
      <w:r w:rsidR="00201981">
        <w:rPr>
          <w:rFonts w:ascii="Palatino Linotype" w:hAnsi="Palatino Linotype"/>
          <w:sz w:val="20"/>
        </w:rPr>
        <w:fldChar w:fldCharType="separate"/>
      </w:r>
      <w:r w:rsidR="00152131">
        <w:rPr>
          <w:rFonts w:ascii="Palatino Linotype" w:hAnsi="Palatino Linotype"/>
          <w:noProof/>
          <w:sz w:val="20"/>
        </w:rPr>
        <w:t>[27]</w:t>
      </w:r>
      <w:r w:rsidR="00201981">
        <w:rPr>
          <w:rFonts w:ascii="Palatino Linotype" w:hAnsi="Palatino Linotype"/>
          <w:sz w:val="20"/>
        </w:rPr>
        <w:fldChar w:fldCharType="end"/>
      </w:r>
      <w:r w:rsidR="00DA7B71" w:rsidRPr="00FD0349">
        <w:rPr>
          <w:rFonts w:ascii="Palatino Linotype" w:hAnsi="Palatino Linotype"/>
          <w:sz w:val="20"/>
        </w:rPr>
        <w:t>.</w:t>
      </w:r>
      <w:r w:rsidR="00724133" w:rsidRPr="00FD0349">
        <w:rPr>
          <w:rFonts w:ascii="Palatino Linotype" w:hAnsi="Palatino Linotype"/>
          <w:sz w:val="20"/>
        </w:rPr>
        <w:t xml:space="preserve"> </w:t>
      </w:r>
      <w:r w:rsidR="005965D4" w:rsidRPr="00FD0349">
        <w:rPr>
          <w:rFonts w:ascii="Palatino Linotype" w:hAnsi="Palatino Linotype"/>
          <w:sz w:val="20"/>
        </w:rPr>
        <w:t xml:space="preserve">Experimental data are displayed as deposition measured over five consecutive breaths </w:t>
      </w:r>
      <w:r w:rsidR="00727301" w:rsidRPr="00FD0349">
        <w:rPr>
          <w:rFonts w:ascii="Palatino Linotype" w:hAnsi="Palatino Linotype"/>
          <w:sz w:val="20"/>
        </w:rPr>
        <w:t>(</w:t>
      </w:r>
      <w:r w:rsidR="005965D4" w:rsidRPr="00FD0349">
        <w:rPr>
          <w:rFonts w:ascii="Palatino Linotype" w:hAnsi="Palatino Linotype"/>
          <w:sz w:val="20"/>
        </w:rPr>
        <w:t>mean ± standard deviation (SD)</w:t>
      </w:r>
      <w:r w:rsidR="00727301" w:rsidRPr="00FD0349">
        <w:rPr>
          <w:rFonts w:ascii="Palatino Linotype" w:hAnsi="Palatino Linotype"/>
          <w:sz w:val="20"/>
        </w:rPr>
        <w:t>)</w:t>
      </w:r>
      <w:r w:rsidR="005965D4" w:rsidRPr="00FD0349">
        <w:rPr>
          <w:rFonts w:ascii="Palatino Linotype" w:hAnsi="Palatino Linotype"/>
          <w:sz w:val="20"/>
        </w:rPr>
        <w:t>.</w:t>
      </w:r>
      <w:r w:rsidR="00DA7B71" w:rsidRPr="00FD0349">
        <w:rPr>
          <w:rFonts w:ascii="Palatino Linotype" w:hAnsi="Palatino Linotype"/>
          <w:sz w:val="20"/>
        </w:rPr>
        <w:t xml:space="preserve"> Whole-lung deposition were also obtained by coupling predictions from Equation 4 with MPPD (</w:t>
      </w:r>
      <w:r w:rsidR="00DA7B71" w:rsidRPr="00201981">
        <w:rPr>
          <w:rFonts w:ascii="Palatino Linotype" w:hAnsi="Palatino Linotype"/>
          <w:b/>
          <w:bCs/>
          <w:sz w:val="20"/>
        </w:rPr>
        <w:t xml:space="preserve">Figure </w:t>
      </w:r>
      <w:r w:rsidR="008B69F5" w:rsidRPr="00201981">
        <w:rPr>
          <w:rFonts w:ascii="Palatino Linotype" w:hAnsi="Palatino Linotype"/>
          <w:b/>
          <w:bCs/>
          <w:sz w:val="20"/>
        </w:rPr>
        <w:t>6</w:t>
      </w:r>
      <w:r w:rsidR="00DA7B71" w:rsidRPr="00201981">
        <w:rPr>
          <w:rFonts w:ascii="Palatino Linotype" w:hAnsi="Palatino Linotype"/>
          <w:b/>
          <w:bCs/>
          <w:sz w:val="20"/>
        </w:rPr>
        <w:t>B</w:t>
      </w:r>
      <w:r w:rsidR="00DA7B71" w:rsidRPr="00FD0349">
        <w:rPr>
          <w:rFonts w:ascii="Palatino Linotype" w:hAnsi="Palatino Linotype"/>
          <w:sz w:val="20"/>
        </w:rPr>
        <w:t xml:space="preserve">). </w:t>
      </w:r>
      <w:r w:rsidR="005965D4" w:rsidRPr="00FD0349">
        <w:rPr>
          <w:rFonts w:ascii="Palatino Linotype" w:hAnsi="Palatino Linotype"/>
          <w:sz w:val="20"/>
        </w:rPr>
        <w:t>Regression line between in-silico predictions (y) and experimental data (x) were y = 0.931x + 0.030; R</w:t>
      </w:r>
      <w:r w:rsidR="005965D4" w:rsidRPr="00FD0349">
        <w:rPr>
          <w:rFonts w:ascii="Palatino Linotype" w:hAnsi="Palatino Linotype"/>
          <w:sz w:val="20"/>
          <w:vertAlign w:val="superscript"/>
        </w:rPr>
        <w:t>2</w:t>
      </w:r>
      <w:r w:rsidR="005965D4" w:rsidRPr="00FD0349">
        <w:rPr>
          <w:rFonts w:ascii="Palatino Linotype" w:hAnsi="Palatino Linotype"/>
          <w:sz w:val="20"/>
        </w:rPr>
        <w:t>= 61%, for MPPD/CFD results (</w:t>
      </w:r>
      <w:r w:rsidR="005965D4" w:rsidRPr="00201981">
        <w:rPr>
          <w:rFonts w:ascii="Palatino Linotype" w:hAnsi="Palatino Linotype"/>
          <w:b/>
          <w:bCs/>
          <w:sz w:val="20"/>
        </w:rPr>
        <w:t xml:space="preserve">Figure </w:t>
      </w:r>
      <w:r w:rsidR="008B69F5" w:rsidRPr="00201981">
        <w:rPr>
          <w:rFonts w:ascii="Palatino Linotype" w:hAnsi="Palatino Linotype"/>
          <w:b/>
          <w:bCs/>
          <w:sz w:val="20"/>
        </w:rPr>
        <w:t>6</w:t>
      </w:r>
      <w:r w:rsidR="005965D4" w:rsidRPr="00201981">
        <w:rPr>
          <w:rFonts w:ascii="Palatino Linotype" w:hAnsi="Palatino Linotype"/>
          <w:b/>
          <w:bCs/>
          <w:sz w:val="20"/>
        </w:rPr>
        <w:t>A</w:t>
      </w:r>
      <w:r w:rsidR="005965D4" w:rsidRPr="00FD0349">
        <w:rPr>
          <w:rFonts w:ascii="Palatino Linotype" w:hAnsi="Palatino Linotype"/>
          <w:sz w:val="20"/>
        </w:rPr>
        <w:t xml:space="preserve">, dashed line) and </w:t>
      </w:r>
      <w:r w:rsidR="00AB2613" w:rsidRPr="00FD0349">
        <w:rPr>
          <w:rFonts w:ascii="Palatino Linotype" w:hAnsi="Palatino Linotype"/>
          <w:sz w:val="20"/>
        </w:rPr>
        <w:t>y</w:t>
      </w:r>
      <w:r w:rsidR="005965D4" w:rsidRPr="00FD0349">
        <w:rPr>
          <w:rFonts w:ascii="Palatino Linotype" w:hAnsi="Palatino Linotype"/>
          <w:sz w:val="20"/>
        </w:rPr>
        <w:t xml:space="preserve"> </w:t>
      </w:r>
      <w:r w:rsidR="00AB2613" w:rsidRPr="00FD0349">
        <w:rPr>
          <w:rFonts w:ascii="Palatino Linotype" w:hAnsi="Palatino Linotype"/>
          <w:sz w:val="20"/>
        </w:rPr>
        <w:t>=</w:t>
      </w:r>
      <w:r w:rsidR="005965D4" w:rsidRPr="00FD0349">
        <w:rPr>
          <w:rFonts w:ascii="Palatino Linotype" w:hAnsi="Palatino Linotype"/>
          <w:sz w:val="20"/>
        </w:rPr>
        <w:t xml:space="preserve"> </w:t>
      </w:r>
      <w:r w:rsidR="00AB2613" w:rsidRPr="00FD0349">
        <w:rPr>
          <w:rFonts w:ascii="Palatino Linotype" w:hAnsi="Palatino Linotype"/>
          <w:sz w:val="20"/>
        </w:rPr>
        <w:t>0.9</w:t>
      </w:r>
      <w:r w:rsidR="005965D4" w:rsidRPr="00FD0349">
        <w:rPr>
          <w:rFonts w:ascii="Palatino Linotype" w:hAnsi="Palatino Linotype"/>
          <w:sz w:val="20"/>
        </w:rPr>
        <w:t>95</w:t>
      </w:r>
      <w:r w:rsidR="00AB2613" w:rsidRPr="00FD0349">
        <w:rPr>
          <w:rFonts w:ascii="Palatino Linotype" w:hAnsi="Palatino Linotype"/>
          <w:sz w:val="20"/>
        </w:rPr>
        <w:t>x</w:t>
      </w:r>
      <w:r w:rsidR="005965D4" w:rsidRPr="00FD0349">
        <w:rPr>
          <w:rFonts w:ascii="Palatino Linotype" w:hAnsi="Palatino Linotype"/>
          <w:sz w:val="20"/>
        </w:rPr>
        <w:t xml:space="preserve"> </w:t>
      </w:r>
      <w:r w:rsidR="00AB2613" w:rsidRPr="00FD0349">
        <w:rPr>
          <w:rFonts w:ascii="Palatino Linotype" w:hAnsi="Palatino Linotype"/>
          <w:sz w:val="20"/>
        </w:rPr>
        <w:t>-</w:t>
      </w:r>
      <w:r w:rsidR="005965D4" w:rsidRPr="00FD0349">
        <w:rPr>
          <w:rFonts w:ascii="Palatino Linotype" w:hAnsi="Palatino Linotype"/>
          <w:sz w:val="20"/>
        </w:rPr>
        <w:t xml:space="preserve"> </w:t>
      </w:r>
      <w:r w:rsidR="00AB2613" w:rsidRPr="00FD0349">
        <w:rPr>
          <w:rFonts w:ascii="Palatino Linotype" w:hAnsi="Palatino Linotype"/>
          <w:sz w:val="20"/>
        </w:rPr>
        <w:t>0.0</w:t>
      </w:r>
      <w:r w:rsidR="005965D4" w:rsidRPr="00FD0349">
        <w:rPr>
          <w:rFonts w:ascii="Palatino Linotype" w:hAnsi="Palatino Linotype"/>
          <w:sz w:val="20"/>
        </w:rPr>
        <w:t>28</w:t>
      </w:r>
      <w:r w:rsidR="00AB2613" w:rsidRPr="00FD0349">
        <w:rPr>
          <w:rFonts w:ascii="Palatino Linotype" w:hAnsi="Palatino Linotype"/>
          <w:sz w:val="20"/>
        </w:rPr>
        <w:t>; R</w:t>
      </w:r>
      <w:r w:rsidR="00AB2613" w:rsidRPr="00FD0349">
        <w:rPr>
          <w:rFonts w:ascii="Palatino Linotype" w:hAnsi="Palatino Linotype"/>
          <w:sz w:val="20"/>
          <w:vertAlign w:val="superscript"/>
        </w:rPr>
        <w:t>2</w:t>
      </w:r>
      <w:r w:rsidR="005965D4" w:rsidRPr="00FD0349">
        <w:rPr>
          <w:rFonts w:ascii="Palatino Linotype" w:hAnsi="Palatino Linotype"/>
          <w:sz w:val="20"/>
        </w:rPr>
        <w:t xml:space="preserve"> = </w:t>
      </w:r>
      <w:r w:rsidR="00AB2613" w:rsidRPr="00FD0349">
        <w:rPr>
          <w:rFonts w:ascii="Palatino Linotype" w:hAnsi="Palatino Linotype"/>
          <w:sz w:val="20"/>
        </w:rPr>
        <w:t>73</w:t>
      </w:r>
      <w:r w:rsidR="000603AD" w:rsidRPr="00FD0349">
        <w:rPr>
          <w:rFonts w:ascii="Palatino Linotype" w:hAnsi="Palatino Linotype"/>
          <w:sz w:val="20"/>
        </w:rPr>
        <w:t>%</w:t>
      </w:r>
      <w:r w:rsidR="005965D4" w:rsidRPr="00FD0349">
        <w:rPr>
          <w:rFonts w:ascii="Palatino Linotype" w:hAnsi="Palatino Linotype"/>
          <w:sz w:val="20"/>
        </w:rPr>
        <w:t>, for MPPD/empirical results</w:t>
      </w:r>
      <w:r w:rsidR="00AB2613" w:rsidRPr="00FD0349">
        <w:rPr>
          <w:rFonts w:ascii="Palatino Linotype" w:hAnsi="Palatino Linotype"/>
          <w:sz w:val="20"/>
        </w:rPr>
        <w:t xml:space="preserve"> (</w:t>
      </w:r>
      <w:r w:rsidR="00AB2613" w:rsidRPr="00FD0349">
        <w:rPr>
          <w:rFonts w:ascii="Palatino Linotype" w:hAnsi="Palatino Linotype"/>
          <w:b/>
          <w:bCs/>
          <w:sz w:val="20"/>
        </w:rPr>
        <w:t xml:space="preserve">Figure </w:t>
      </w:r>
      <w:r w:rsidR="008B69F5" w:rsidRPr="00FD0349">
        <w:rPr>
          <w:rFonts w:ascii="Palatino Linotype" w:hAnsi="Palatino Linotype"/>
          <w:b/>
          <w:bCs/>
          <w:sz w:val="20"/>
        </w:rPr>
        <w:t>6</w:t>
      </w:r>
      <w:r w:rsidR="005965D4" w:rsidRPr="00FD0349">
        <w:rPr>
          <w:rFonts w:ascii="Palatino Linotype" w:hAnsi="Palatino Linotype"/>
          <w:b/>
          <w:bCs/>
          <w:sz w:val="20"/>
        </w:rPr>
        <w:t>B</w:t>
      </w:r>
      <w:r w:rsidR="00AB2613" w:rsidRPr="00FD0349">
        <w:rPr>
          <w:rFonts w:ascii="Palatino Linotype" w:hAnsi="Palatino Linotype"/>
          <w:sz w:val="20"/>
        </w:rPr>
        <w:t xml:space="preserve">). </w:t>
      </w:r>
      <w:r w:rsidR="00727301" w:rsidRPr="00201981">
        <w:rPr>
          <w:rFonts w:ascii="Palatino Linotype" w:hAnsi="Palatino Linotype"/>
          <w:b/>
          <w:bCs/>
          <w:sz w:val="20"/>
        </w:rPr>
        <w:t>F</w:t>
      </w:r>
      <w:r w:rsidR="00727301" w:rsidRPr="00201981">
        <w:rPr>
          <w:rFonts w:ascii="Palatino Linotype" w:eastAsia="Times New Roman" w:hAnsi="Palatino Linotype"/>
          <w:b/>
          <w:bCs/>
          <w:sz w:val="20"/>
        </w:rPr>
        <w:t>igure 7</w:t>
      </w:r>
      <w:r w:rsidR="00727301" w:rsidRPr="00724133">
        <w:rPr>
          <w:rFonts w:ascii="Palatino Linotype" w:eastAsia="Times New Roman" w:hAnsi="Palatino Linotype"/>
          <w:sz w:val="20"/>
        </w:rPr>
        <w:t xml:space="preserve"> compares whole-lung deposition</w:t>
      </w:r>
      <w:r w:rsidR="00727301">
        <w:rPr>
          <w:rFonts w:ascii="Palatino Linotype" w:eastAsia="Times New Roman" w:hAnsi="Palatino Linotype"/>
          <w:sz w:val="20"/>
        </w:rPr>
        <w:t xml:space="preserve"> predictions for the seven subjects grouped </w:t>
      </w:r>
      <w:r w:rsidR="00727301">
        <w:rPr>
          <w:rFonts w:ascii="Palatino Linotype" w:eastAsia="Times New Roman" w:hAnsi="Palatino Linotype"/>
          <w:sz w:val="20"/>
        </w:rPr>
        <w:lastRenderedPageBreak/>
        <w:t xml:space="preserve">together for both the MPPD/CFD and MPPD/empirical cases and the experimental data. </w:t>
      </w:r>
      <w:r w:rsidR="00201981">
        <w:rPr>
          <w:noProof/>
        </w:rPr>
        <w:drawing>
          <wp:anchor distT="0" distB="0" distL="114300" distR="114300" simplePos="0" relativeHeight="251689984" behindDoc="1" locked="0" layoutInCell="1" allowOverlap="1" wp14:anchorId="0D55B545" wp14:editId="78B2ACC4">
            <wp:simplePos x="0" y="0"/>
            <wp:positionH relativeFrom="column">
              <wp:posOffset>-95250</wp:posOffset>
            </wp:positionH>
            <wp:positionV relativeFrom="paragraph">
              <wp:posOffset>420627</wp:posOffset>
            </wp:positionV>
            <wp:extent cx="6713855" cy="2743200"/>
            <wp:effectExtent l="0" t="0" r="444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6713855" cy="2743200"/>
                    </a:xfrm>
                    <a:prstGeom prst="rect">
                      <a:avLst/>
                    </a:prstGeom>
                  </pic:spPr>
                </pic:pic>
              </a:graphicData>
            </a:graphic>
            <wp14:sizeRelH relativeFrom="margin">
              <wp14:pctWidth>0</wp14:pctWidth>
            </wp14:sizeRelH>
            <wp14:sizeRelV relativeFrom="margin">
              <wp14:pctHeight>0</wp14:pctHeight>
            </wp14:sizeRelV>
          </wp:anchor>
        </w:drawing>
      </w:r>
      <w:r w:rsidR="00727301">
        <w:rPr>
          <w:rFonts w:ascii="Palatino Linotype" w:eastAsia="Times New Roman" w:hAnsi="Palatino Linotype"/>
          <w:sz w:val="20"/>
        </w:rPr>
        <w:t>Data are presented as median (minimum, maximum).</w:t>
      </w:r>
    </w:p>
    <w:p w14:paraId="6E329FF4" w14:textId="70F61AFD" w:rsidR="00AB2613" w:rsidRPr="004B27F0" w:rsidRDefault="00DD421E" w:rsidP="00201981">
      <w:pPr>
        <w:snapToGrid w:val="0"/>
        <w:spacing w:line="240" w:lineRule="auto"/>
        <w:ind w:left="2606"/>
        <w:rPr>
          <w:sz w:val="18"/>
          <w:szCs w:val="18"/>
        </w:rPr>
      </w:pPr>
      <w:r>
        <w:rPr>
          <w:b/>
          <w:bCs/>
          <w:noProof/>
          <w:sz w:val="18"/>
          <w:szCs w:val="18"/>
        </w:rPr>
        <w:drawing>
          <wp:anchor distT="0" distB="0" distL="114300" distR="114300" simplePos="0" relativeHeight="251694080" behindDoc="0" locked="0" layoutInCell="1" allowOverlap="1" wp14:anchorId="16D84C0D" wp14:editId="0DE07C7B">
            <wp:simplePos x="0" y="0"/>
            <wp:positionH relativeFrom="column">
              <wp:posOffset>1196340</wp:posOffset>
            </wp:positionH>
            <wp:positionV relativeFrom="paragraph">
              <wp:posOffset>3271601</wp:posOffset>
            </wp:positionV>
            <wp:extent cx="5485130" cy="3441700"/>
            <wp:effectExtent l="0" t="0" r="127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
                      <a:extLst>
                        <a:ext uri="{28A0092B-C50C-407E-A947-70E740481C1C}">
                          <a14:useLocalDpi xmlns:a14="http://schemas.microsoft.com/office/drawing/2010/main" val="0"/>
                        </a:ext>
                      </a:extLst>
                    </a:blip>
                    <a:srcRect t="6845"/>
                    <a:stretch/>
                  </pic:blipFill>
                  <pic:spPr bwMode="auto">
                    <a:xfrm>
                      <a:off x="0" y="0"/>
                      <a:ext cx="5485130" cy="344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2613" w:rsidRPr="004B27F0">
        <w:rPr>
          <w:b/>
          <w:bCs/>
          <w:sz w:val="18"/>
          <w:szCs w:val="18"/>
        </w:rPr>
        <w:t xml:space="preserve">Figure </w:t>
      </w:r>
      <w:r w:rsidR="008B69F5" w:rsidRPr="004B27F0">
        <w:rPr>
          <w:b/>
          <w:bCs/>
          <w:sz w:val="18"/>
          <w:szCs w:val="18"/>
        </w:rPr>
        <w:t>6</w:t>
      </w:r>
      <w:r w:rsidR="00201981" w:rsidRPr="00201981">
        <w:rPr>
          <w:sz w:val="18"/>
          <w:szCs w:val="18"/>
        </w:rPr>
        <w:t>.</w:t>
      </w:r>
      <w:r w:rsidR="00AB2613" w:rsidRPr="004B27F0">
        <w:rPr>
          <w:sz w:val="18"/>
          <w:szCs w:val="18"/>
        </w:rPr>
        <w:t xml:space="preserve"> </w:t>
      </w:r>
      <w:r w:rsidR="00D46C40" w:rsidRPr="004B27F0">
        <w:rPr>
          <w:sz w:val="18"/>
          <w:szCs w:val="18"/>
        </w:rPr>
        <w:t xml:space="preserve">Comparison of </w:t>
      </w:r>
      <w:r w:rsidR="00D46C40" w:rsidRPr="004B27F0">
        <w:rPr>
          <w:i/>
          <w:iCs/>
          <w:sz w:val="18"/>
          <w:szCs w:val="18"/>
        </w:rPr>
        <w:t>in-silico</w:t>
      </w:r>
      <w:r w:rsidR="00D46C40" w:rsidRPr="004B27F0">
        <w:rPr>
          <w:sz w:val="18"/>
          <w:szCs w:val="18"/>
        </w:rPr>
        <w:t xml:space="preserve"> </w:t>
      </w:r>
      <w:r w:rsidR="00AB2613" w:rsidRPr="004B27F0">
        <w:rPr>
          <w:sz w:val="18"/>
          <w:szCs w:val="18"/>
        </w:rPr>
        <w:t>prediction</w:t>
      </w:r>
      <w:r w:rsidR="00D46C40" w:rsidRPr="004B27F0">
        <w:rPr>
          <w:sz w:val="18"/>
          <w:szCs w:val="18"/>
        </w:rPr>
        <w:t xml:space="preserve">s with </w:t>
      </w:r>
      <w:r w:rsidR="00AB2613" w:rsidRPr="004B27F0">
        <w:rPr>
          <w:sz w:val="18"/>
          <w:szCs w:val="18"/>
        </w:rPr>
        <w:t>experiment</w:t>
      </w:r>
      <w:r w:rsidR="00D46C40" w:rsidRPr="004B27F0">
        <w:rPr>
          <w:sz w:val="18"/>
          <w:szCs w:val="18"/>
        </w:rPr>
        <w:t>al data. Upper airway deposition was calculated from Eq 4 (panel A) or predicted by CFD (panel B). Retained fraction in the intrathoracic lung was obtained from the</w:t>
      </w:r>
      <w:r w:rsidR="00AB2613" w:rsidRPr="004B27F0">
        <w:rPr>
          <w:sz w:val="18"/>
          <w:szCs w:val="18"/>
        </w:rPr>
        <w:t xml:space="preserve"> Multiple-</w:t>
      </w:r>
      <w:r w:rsidR="00D46C40" w:rsidRPr="004B27F0">
        <w:rPr>
          <w:sz w:val="18"/>
          <w:szCs w:val="18"/>
        </w:rPr>
        <w:t>P</w:t>
      </w:r>
      <w:r w:rsidR="00AB2613" w:rsidRPr="004B27F0">
        <w:rPr>
          <w:sz w:val="18"/>
          <w:szCs w:val="18"/>
        </w:rPr>
        <w:t xml:space="preserve">ath Particle </w:t>
      </w:r>
      <w:r w:rsidR="00C14EDC" w:rsidRPr="004B27F0">
        <w:rPr>
          <w:sz w:val="18"/>
          <w:szCs w:val="18"/>
        </w:rPr>
        <w:t xml:space="preserve">Model </w:t>
      </w:r>
      <w:r w:rsidR="00D46C40" w:rsidRPr="004B27F0">
        <w:rPr>
          <w:sz w:val="18"/>
          <w:szCs w:val="18"/>
        </w:rPr>
        <w:t xml:space="preserve">(MPPD) in both cases. See text for details. </w:t>
      </w:r>
    </w:p>
    <w:p w14:paraId="4D1E8C0E" w14:textId="0B7D538B" w:rsidR="001B75E1" w:rsidRPr="001B75E1" w:rsidRDefault="00AB2613" w:rsidP="001B75E1">
      <w:pPr>
        <w:pStyle w:val="PatentUS0-99"/>
        <w:numPr>
          <w:ilvl w:val="0"/>
          <w:numId w:val="0"/>
        </w:numPr>
        <w:snapToGrid w:val="0"/>
        <w:spacing w:line="240" w:lineRule="auto"/>
        <w:ind w:left="2610"/>
        <w:rPr>
          <w:sz w:val="18"/>
          <w:szCs w:val="18"/>
        </w:rPr>
      </w:pPr>
      <w:r w:rsidRPr="00201981">
        <w:rPr>
          <w:rFonts w:ascii="Palatino Linotype" w:eastAsia="SimSun" w:hAnsi="Palatino Linotype"/>
          <w:b/>
          <w:bCs/>
          <w:color w:val="000000"/>
          <w:sz w:val="18"/>
          <w:szCs w:val="18"/>
          <w:lang w:eastAsia="zh-CN"/>
        </w:rPr>
        <w:t xml:space="preserve">Figure </w:t>
      </w:r>
      <w:r w:rsidR="008B69F5" w:rsidRPr="00201981">
        <w:rPr>
          <w:rFonts w:ascii="Palatino Linotype" w:eastAsia="SimSun" w:hAnsi="Palatino Linotype"/>
          <w:b/>
          <w:bCs/>
          <w:color w:val="000000"/>
          <w:sz w:val="18"/>
          <w:szCs w:val="18"/>
          <w:lang w:eastAsia="zh-CN"/>
        </w:rPr>
        <w:t>7</w:t>
      </w:r>
      <w:r w:rsidR="00201981">
        <w:rPr>
          <w:rFonts w:ascii="Palatino Linotype" w:eastAsia="SimSun" w:hAnsi="Palatino Linotype"/>
          <w:b/>
          <w:bCs/>
          <w:color w:val="000000"/>
          <w:sz w:val="18"/>
          <w:szCs w:val="18"/>
          <w:lang w:eastAsia="zh-CN"/>
        </w:rPr>
        <w:t>.</w:t>
      </w:r>
      <w:r w:rsidRPr="00201981">
        <w:rPr>
          <w:rFonts w:ascii="Palatino Linotype" w:eastAsia="SimSun" w:hAnsi="Palatino Linotype"/>
          <w:color w:val="000000"/>
          <w:sz w:val="18"/>
          <w:szCs w:val="18"/>
          <w:lang w:eastAsia="zh-CN"/>
        </w:rPr>
        <w:t xml:space="preserve"> Comparison of retained </w:t>
      </w:r>
      <w:r w:rsidR="00AD1DC3" w:rsidRPr="00201981">
        <w:rPr>
          <w:rFonts w:ascii="Palatino Linotype" w:eastAsia="SimSun" w:hAnsi="Palatino Linotype"/>
          <w:color w:val="000000"/>
          <w:sz w:val="18"/>
          <w:szCs w:val="18"/>
          <w:lang w:eastAsia="zh-CN"/>
        </w:rPr>
        <w:t xml:space="preserve">fraction </w:t>
      </w:r>
      <w:r w:rsidR="00721186" w:rsidRPr="00201981">
        <w:rPr>
          <w:rFonts w:ascii="Palatino Linotype" w:hAnsi="Palatino Linotype"/>
          <w:sz w:val="18"/>
          <w:szCs w:val="18"/>
        </w:rPr>
        <w:t xml:space="preserve">predicted by the MPPD/empirical and MPPD/CFD models with measurements of </w:t>
      </w:r>
      <w:proofErr w:type="spellStart"/>
      <w:r w:rsidR="00721186" w:rsidRPr="00201981">
        <w:rPr>
          <w:rFonts w:ascii="Palatino Linotype" w:hAnsi="Palatino Linotype"/>
          <w:sz w:val="18"/>
          <w:szCs w:val="18"/>
        </w:rPr>
        <w:t>Darquenne</w:t>
      </w:r>
      <w:proofErr w:type="spellEnd"/>
      <w:r w:rsidR="00721186" w:rsidRPr="00201981">
        <w:rPr>
          <w:rFonts w:ascii="Palatino Linotype" w:hAnsi="Palatino Linotype"/>
          <w:sz w:val="18"/>
          <w:szCs w:val="18"/>
        </w:rPr>
        <w:t xml:space="preserve"> et al. (2016). In-silico predictions were obtained for subject-specific breathing conditions matching the experiments. Data are shown as the median </w:t>
      </w:r>
      <w:r w:rsidR="00724133" w:rsidRPr="00201981">
        <w:rPr>
          <w:rFonts w:ascii="Palatino Linotype" w:hAnsi="Palatino Linotype"/>
          <w:sz w:val="18"/>
          <w:szCs w:val="18"/>
        </w:rPr>
        <w:t xml:space="preserve">(minimum, maximum) of the </w:t>
      </w:r>
      <w:r w:rsidR="00721186" w:rsidRPr="00201981">
        <w:rPr>
          <w:rFonts w:ascii="Palatino Linotype" w:hAnsi="Palatino Linotype"/>
          <w:sz w:val="18"/>
          <w:szCs w:val="18"/>
        </w:rPr>
        <w:t xml:space="preserve">7 </w:t>
      </w:r>
      <w:r w:rsidR="00724133" w:rsidRPr="00201981">
        <w:rPr>
          <w:rFonts w:ascii="Palatino Linotype" w:hAnsi="Palatino Linotype"/>
          <w:sz w:val="18"/>
          <w:szCs w:val="18"/>
        </w:rPr>
        <w:t xml:space="preserve">healthy </w:t>
      </w:r>
      <w:r w:rsidR="00721186" w:rsidRPr="00201981">
        <w:rPr>
          <w:rFonts w:ascii="Palatino Linotype" w:hAnsi="Palatino Linotype"/>
          <w:sz w:val="18"/>
          <w:szCs w:val="18"/>
        </w:rPr>
        <w:t>subjects.</w:t>
      </w:r>
      <w:r w:rsidR="001B75E1">
        <w:rPr>
          <w:rFonts w:ascii="Palatino Linotype" w:hAnsi="Palatino Linotype"/>
          <w:sz w:val="18"/>
          <w:szCs w:val="18"/>
        </w:rPr>
        <w:t xml:space="preserve"> *: </w:t>
      </w:r>
      <w:r w:rsidR="00DD421E">
        <w:rPr>
          <w:rFonts w:ascii="Palatino Linotype" w:hAnsi="Palatino Linotype"/>
          <w:sz w:val="18"/>
          <w:szCs w:val="18"/>
        </w:rPr>
        <w:t>significantly different from experiments (</w:t>
      </w:r>
      <w:commentRangeStart w:id="10"/>
      <w:r w:rsidR="001B75E1">
        <w:rPr>
          <w:rFonts w:ascii="Palatino Linotype" w:hAnsi="Palatino Linotype"/>
          <w:sz w:val="18"/>
          <w:szCs w:val="18"/>
        </w:rPr>
        <w:t>p&lt;0.02</w:t>
      </w:r>
      <w:commentRangeEnd w:id="10"/>
      <w:r w:rsidR="00D478A5">
        <w:rPr>
          <w:rStyle w:val="CommentReference"/>
          <w:rFonts w:ascii="Palatino Linotype" w:eastAsia="SimSun" w:hAnsi="Palatino Linotype"/>
          <w:color w:val="000000"/>
          <w:lang w:eastAsia="zh-CN"/>
        </w:rPr>
        <w:commentReference w:id="10"/>
      </w:r>
      <w:r w:rsidR="00DD421E">
        <w:rPr>
          <w:rFonts w:ascii="Palatino Linotype" w:hAnsi="Palatino Linotype"/>
          <w:sz w:val="18"/>
          <w:szCs w:val="18"/>
        </w:rPr>
        <w:t>)</w:t>
      </w:r>
      <w:r w:rsidR="001B75E1">
        <w:rPr>
          <w:rFonts w:ascii="Palatino Linotype" w:hAnsi="Palatino Linotype"/>
          <w:sz w:val="18"/>
          <w:szCs w:val="18"/>
        </w:rPr>
        <w:t>.</w:t>
      </w:r>
      <w:del w:id="11" w:author="Gu, Wanjun" w:date="2022-11-10T18:06:00Z">
        <w:r w:rsidR="00721186" w:rsidRPr="00201981" w:rsidDel="00D478A5">
          <w:rPr>
            <w:rFonts w:ascii="Palatino Linotype" w:hAnsi="Palatino Linotype"/>
            <w:sz w:val="18"/>
            <w:szCs w:val="18"/>
          </w:rPr>
          <w:delText xml:space="preserve"> See text for details.</w:delText>
        </w:r>
      </w:del>
    </w:p>
    <w:p w14:paraId="2A2D4CD6" w14:textId="1553DBA8" w:rsidR="00F46F77" w:rsidRDefault="00F46F77" w:rsidP="004B27F0">
      <w:pPr>
        <w:pStyle w:val="MDPI21heading1"/>
        <w:spacing w:line="240" w:lineRule="auto"/>
        <w:ind w:left="2610"/>
      </w:pPr>
      <w:r w:rsidRPr="00643ECB">
        <w:t>4. Discussion</w:t>
      </w:r>
    </w:p>
    <w:p w14:paraId="064ED5E8" w14:textId="1A85A187" w:rsidR="001A0E56" w:rsidRPr="00A06B33" w:rsidRDefault="001A0E56" w:rsidP="004B27F0">
      <w:pPr>
        <w:snapToGrid w:val="0"/>
        <w:spacing w:before="60" w:after="60" w:line="240" w:lineRule="auto"/>
        <w:ind w:left="2606"/>
        <w:rPr>
          <w:i/>
        </w:rPr>
      </w:pPr>
      <w:r>
        <w:rPr>
          <w:i/>
        </w:rPr>
        <w:t xml:space="preserve">4.1 </w:t>
      </w:r>
      <w:proofErr w:type="spellStart"/>
      <w:r w:rsidR="0088583D">
        <w:rPr>
          <w:i/>
        </w:rPr>
        <w:t>Intersubject</w:t>
      </w:r>
      <w:proofErr w:type="spellEnd"/>
      <w:r w:rsidR="0088583D">
        <w:rPr>
          <w:i/>
        </w:rPr>
        <w:t xml:space="preserve"> variability</w:t>
      </w:r>
      <w:r w:rsidR="0088583D" w:rsidRPr="00A06B33">
        <w:rPr>
          <w:i/>
        </w:rPr>
        <w:t xml:space="preserve"> </w:t>
      </w:r>
      <w:r w:rsidR="0088583D">
        <w:rPr>
          <w:i/>
        </w:rPr>
        <w:t xml:space="preserve">in </w:t>
      </w:r>
      <w:r>
        <w:rPr>
          <w:i/>
        </w:rPr>
        <w:t>deposition</w:t>
      </w:r>
      <w:r w:rsidR="0088583D">
        <w:rPr>
          <w:i/>
        </w:rPr>
        <w:t xml:space="preserve"> in the oral </w:t>
      </w:r>
      <w:r w:rsidR="00F350C8">
        <w:rPr>
          <w:i/>
        </w:rPr>
        <w:t>airway</w:t>
      </w:r>
      <w:r w:rsidRPr="00A06B33">
        <w:rPr>
          <w:i/>
        </w:rPr>
        <w:t xml:space="preserve"> </w:t>
      </w:r>
    </w:p>
    <w:p w14:paraId="320B4DC1" w14:textId="77777777" w:rsidR="000A3393" w:rsidRDefault="007170BD" w:rsidP="004B27F0">
      <w:pPr>
        <w:pStyle w:val="MDPI21heading1"/>
        <w:spacing w:before="0" w:after="0" w:line="240" w:lineRule="auto"/>
        <w:ind w:left="2610" w:firstLine="432"/>
        <w:jc w:val="both"/>
        <w:outlineLvl w:val="9"/>
        <w:rPr>
          <w:b w:val="0"/>
          <w:bCs/>
        </w:rPr>
      </w:pPr>
      <w:r>
        <w:rPr>
          <w:b w:val="0"/>
          <w:bCs/>
        </w:rPr>
        <w:t>O</w:t>
      </w:r>
      <w:r w:rsidR="000601D0">
        <w:rPr>
          <w:b w:val="0"/>
          <w:bCs/>
        </w:rPr>
        <w:t xml:space="preserve">ral </w:t>
      </w:r>
      <w:r w:rsidR="00181050">
        <w:rPr>
          <w:b w:val="0"/>
          <w:bCs/>
        </w:rPr>
        <w:t>d</w:t>
      </w:r>
      <w:r w:rsidR="00181050" w:rsidRPr="00145BC0">
        <w:rPr>
          <w:b w:val="0"/>
          <w:bCs/>
        </w:rPr>
        <w:t xml:space="preserve">eposition of particles in the aerodynamic size range of </w:t>
      </w:r>
      <w:r w:rsidR="00181050">
        <w:rPr>
          <w:b w:val="0"/>
          <w:bCs/>
        </w:rPr>
        <w:t>1</w:t>
      </w:r>
      <w:r w:rsidR="00181050" w:rsidRPr="00145BC0">
        <w:rPr>
          <w:b w:val="0"/>
          <w:bCs/>
        </w:rPr>
        <w:t>–</w:t>
      </w:r>
      <w:r w:rsidR="00181050">
        <w:rPr>
          <w:b w:val="0"/>
          <w:bCs/>
        </w:rPr>
        <w:t>30</w:t>
      </w:r>
      <w:r w:rsidR="00181050" w:rsidRPr="00145BC0">
        <w:rPr>
          <w:b w:val="0"/>
          <w:bCs/>
        </w:rPr>
        <w:t xml:space="preserve"> </w:t>
      </w:r>
      <w:r w:rsidR="00181050">
        <w:rPr>
          <w:rFonts w:ascii="Times New Roman" w:hAnsi="Times New Roman"/>
          <w:b w:val="0"/>
          <w:bCs/>
        </w:rPr>
        <w:t>µ</w:t>
      </w:r>
      <w:r w:rsidR="00181050" w:rsidRPr="00145BC0">
        <w:rPr>
          <w:b w:val="0"/>
          <w:bCs/>
        </w:rPr>
        <w:t xml:space="preserve">m was </w:t>
      </w:r>
      <w:r w:rsidR="00181050">
        <w:rPr>
          <w:b w:val="0"/>
          <w:bCs/>
        </w:rPr>
        <w:t>numerically predicted</w:t>
      </w:r>
      <w:r w:rsidR="00181050" w:rsidRPr="00145BC0">
        <w:rPr>
          <w:b w:val="0"/>
          <w:bCs/>
        </w:rPr>
        <w:t xml:space="preserve"> in </w:t>
      </w:r>
      <w:r w:rsidR="00181050">
        <w:rPr>
          <w:b w:val="0"/>
          <w:bCs/>
        </w:rPr>
        <w:t>eleven</w:t>
      </w:r>
      <w:r w:rsidR="00181050" w:rsidRPr="00145BC0">
        <w:rPr>
          <w:b w:val="0"/>
          <w:bCs/>
        </w:rPr>
        <w:t xml:space="preserve"> replicas of oral airways</w:t>
      </w:r>
      <w:r w:rsidR="00181050">
        <w:rPr>
          <w:b w:val="0"/>
          <w:bCs/>
        </w:rPr>
        <w:t xml:space="preserve"> of adults. </w:t>
      </w:r>
      <w:r w:rsidR="00293867">
        <w:rPr>
          <w:b w:val="0"/>
          <w:bCs/>
        </w:rPr>
        <w:t xml:space="preserve">For any given combinations of particle size and inhaled flow rate, large scatter was observed between subjects. For </w:t>
      </w:r>
      <w:r w:rsidR="00293867">
        <w:rPr>
          <w:b w:val="0"/>
          <w:bCs/>
        </w:rPr>
        <w:lastRenderedPageBreak/>
        <w:t>example, deposition ranged from 0-18%, 1-56% and 2-85</w:t>
      </w:r>
      <w:r w:rsidR="00C941BA">
        <w:rPr>
          <w:b w:val="0"/>
          <w:bCs/>
        </w:rPr>
        <w:t>%</w:t>
      </w:r>
      <w:r w:rsidR="00293867">
        <w:rPr>
          <w:b w:val="0"/>
          <w:bCs/>
        </w:rPr>
        <w:t xml:space="preserve"> </w:t>
      </w:r>
      <w:r w:rsidR="000601D0">
        <w:rPr>
          <w:b w:val="0"/>
          <w:bCs/>
        </w:rPr>
        <w:t xml:space="preserve">at an impact parameter of </w:t>
      </w:r>
      <w:r w:rsidR="00E214DB">
        <w:rPr>
          <w:b w:val="0"/>
          <w:bCs/>
        </w:rPr>
        <w:t>~</w:t>
      </w:r>
      <w:r w:rsidR="000601D0">
        <w:rPr>
          <w:b w:val="0"/>
          <w:bCs/>
        </w:rPr>
        <w:t>200, 400 and 1000 µ</w:t>
      </w:r>
      <w:r w:rsidR="00291036">
        <w:rPr>
          <w:b w:val="0"/>
          <w:bCs/>
        </w:rPr>
        <w:t>m</w:t>
      </w:r>
      <w:r w:rsidR="000601D0">
        <w:rPr>
          <w:b w:val="0"/>
          <w:bCs/>
          <w:vertAlign w:val="superscript"/>
        </w:rPr>
        <w:t>2</w:t>
      </w:r>
      <w:r w:rsidR="000601D0">
        <w:rPr>
          <w:b w:val="0"/>
          <w:bCs/>
        </w:rPr>
        <w:t xml:space="preserve"> L/min, respectively</w:t>
      </w:r>
      <w:r w:rsidR="00293867">
        <w:rPr>
          <w:b w:val="0"/>
          <w:bCs/>
        </w:rPr>
        <w:t xml:space="preserve"> (Figure 2). These data compare well with in-vitro </w:t>
      </w:r>
      <w:r w:rsidR="00B70693">
        <w:rPr>
          <w:b w:val="0"/>
          <w:bCs/>
        </w:rPr>
        <w:t>measurements</w:t>
      </w:r>
      <w:r w:rsidR="00293867">
        <w:rPr>
          <w:b w:val="0"/>
          <w:bCs/>
        </w:rPr>
        <w:t xml:space="preserve"> obtained in nine replicas of </w:t>
      </w:r>
      <w:r w:rsidR="008859C7">
        <w:rPr>
          <w:b w:val="0"/>
          <w:bCs/>
        </w:rPr>
        <w:t>oral</w:t>
      </w:r>
      <w:r w:rsidR="00293867">
        <w:rPr>
          <w:b w:val="0"/>
          <w:bCs/>
        </w:rPr>
        <w:t xml:space="preserve"> airways </w:t>
      </w:r>
      <w:r w:rsidR="00B70693">
        <w:rPr>
          <w:b w:val="0"/>
          <w:bCs/>
        </w:rPr>
        <w:t>where deposition</w:t>
      </w:r>
      <w:r w:rsidR="00293867">
        <w:rPr>
          <w:b w:val="0"/>
          <w:bCs/>
        </w:rPr>
        <w:t xml:space="preserve"> ranged from 0-30%, 0-60% and 5-95% </w:t>
      </w:r>
      <w:r w:rsidR="00B70693">
        <w:rPr>
          <w:b w:val="0"/>
          <w:bCs/>
        </w:rPr>
        <w:t>at an impact parameter of 200, 400 and 1000 µ</w:t>
      </w:r>
      <w:r w:rsidR="00B70693">
        <w:rPr>
          <w:b w:val="0"/>
          <w:bCs/>
          <w:vertAlign w:val="superscript"/>
        </w:rPr>
        <w:t>2</w:t>
      </w:r>
      <w:r w:rsidR="00B70693">
        <w:rPr>
          <w:b w:val="0"/>
          <w:bCs/>
        </w:rPr>
        <w:t xml:space="preserve"> L/min, respectively </w:t>
      </w:r>
      <w:r w:rsidR="00EC3C9E">
        <w:rPr>
          <w:b w:val="0"/>
          <w:bCs/>
        </w:rPr>
        <w:fldChar w:fldCharType="begin"/>
      </w:r>
      <w:r w:rsidR="00EC3C9E">
        <w:rPr>
          <w:b w:val="0"/>
          <w:bCs/>
        </w:rPr>
        <w:instrText xml:space="preserve"> ADDIN EN.CITE &lt;EndNote&gt;&lt;Cite&gt;&lt;Author&gt;Golshahi&lt;/Author&gt;&lt;Year&gt;2013&lt;/Year&gt;&lt;RecNum&gt;4166&lt;/RecNum&gt;&lt;DisplayText&gt;[9]&lt;/DisplayText&gt;&lt;record&gt;&lt;rec-number&gt;4166&lt;/rec-number&gt;&lt;foreign-keys&gt;&lt;key app="EN" db-id="t959wazwe9fvvxex9wqvavdkvavff9pe0red" timestamp="1643661928"&gt;4166&lt;/key&gt;&lt;/foreign-keys&gt;&lt;ref-type name="Journal Article"&gt;17&lt;/ref-type&gt;&lt;contributors&gt;&lt;authors&gt;&lt;author&gt;Golshahi, L.&lt;/author&gt;&lt;author&gt;Noga, M. L.&lt;/author&gt;&lt;author&gt;Vehring, R.&lt;/author&gt;&lt;author&gt;Finlay, W. H.&lt;/author&gt;&lt;/authors&gt;&lt;/contributors&gt;&lt;titles&gt;&lt;title&gt;An In vitro Study on the Deposition of Micrometer-Sized Particles in the Extrathoracic Airways of Adults During Tidal Oral Breathing&lt;/title&gt;&lt;secondary-title&gt;Annals of Biomedical Engineering&lt;/secondary-title&gt;&lt;/titles&gt;&lt;periodical&gt;&lt;full-title&gt;Annals of Biomedical Engineering&lt;/full-title&gt;&lt;/periodical&gt;&lt;pages&gt;979-989&lt;/pages&gt;&lt;volume&gt;41&lt;/volume&gt;&lt;number&gt;5&lt;/number&gt;&lt;dates&gt;&lt;year&gt;2013&lt;/year&gt;&lt;pub-dates&gt;&lt;date&gt;2013/05/01&lt;/date&gt;&lt;/pub-dates&gt;&lt;/dates&gt;&lt;isbn&gt;1573-9686&lt;/isbn&gt;&lt;urls&gt;&lt;related-urls&gt;&lt;url&gt;https://doi.org/10.1007/s10439-013-0747-0&lt;/url&gt;&lt;/related-urls&gt;&lt;/urls&gt;&lt;electronic-resource-num&gt;10.1007/s10439-013-0747-0&lt;/electronic-resource-num&gt;&lt;/record&gt;&lt;/Cite&gt;&lt;/EndNote&gt;</w:instrText>
      </w:r>
      <w:r w:rsidR="00EC3C9E">
        <w:rPr>
          <w:b w:val="0"/>
          <w:bCs/>
        </w:rPr>
        <w:fldChar w:fldCharType="separate"/>
      </w:r>
      <w:r w:rsidR="00EC3C9E">
        <w:rPr>
          <w:b w:val="0"/>
          <w:bCs/>
          <w:noProof/>
        </w:rPr>
        <w:t>[9]</w:t>
      </w:r>
      <w:r w:rsidR="00EC3C9E">
        <w:rPr>
          <w:b w:val="0"/>
          <w:bCs/>
        </w:rPr>
        <w:fldChar w:fldCharType="end"/>
      </w:r>
      <w:r w:rsidR="00B70693">
        <w:rPr>
          <w:b w:val="0"/>
          <w:bCs/>
        </w:rPr>
        <w:t>.</w:t>
      </w:r>
      <w:r w:rsidR="00C941BA">
        <w:rPr>
          <w:b w:val="0"/>
          <w:bCs/>
        </w:rPr>
        <w:t xml:space="preserve"> </w:t>
      </w:r>
      <w:r w:rsidR="00EC3C9E">
        <w:rPr>
          <w:b w:val="0"/>
          <w:bCs/>
        </w:rPr>
        <w:t>Similar</w:t>
      </w:r>
      <w:r w:rsidR="00D22EE0">
        <w:rPr>
          <w:b w:val="0"/>
          <w:bCs/>
        </w:rPr>
        <w:t xml:space="preserve"> scatter in ora</w:t>
      </w:r>
      <w:r w:rsidR="00C25F11">
        <w:rPr>
          <w:b w:val="0"/>
          <w:bCs/>
        </w:rPr>
        <w:t>l</w:t>
      </w:r>
      <w:r w:rsidR="00D22EE0">
        <w:rPr>
          <w:b w:val="0"/>
          <w:bCs/>
        </w:rPr>
        <w:t xml:space="preserve"> deposition </w:t>
      </w:r>
      <w:r w:rsidR="00EC3C9E">
        <w:rPr>
          <w:b w:val="0"/>
          <w:bCs/>
        </w:rPr>
        <w:t xml:space="preserve">between subjects </w:t>
      </w:r>
      <w:r w:rsidR="00D22EE0">
        <w:rPr>
          <w:b w:val="0"/>
          <w:bCs/>
        </w:rPr>
        <w:t xml:space="preserve">was also observed by </w:t>
      </w:r>
      <w:proofErr w:type="spellStart"/>
      <w:r w:rsidR="00D22EE0">
        <w:rPr>
          <w:b w:val="0"/>
          <w:bCs/>
        </w:rPr>
        <w:t>Gr</w:t>
      </w:r>
      <w:r w:rsidR="008451FF">
        <w:rPr>
          <w:b w:val="0"/>
          <w:bCs/>
        </w:rPr>
        <w:t>g</w:t>
      </w:r>
      <w:r w:rsidR="00D22EE0">
        <w:rPr>
          <w:b w:val="0"/>
          <w:bCs/>
        </w:rPr>
        <w:t>ic</w:t>
      </w:r>
      <w:proofErr w:type="spellEnd"/>
      <w:r w:rsidR="00D22EE0">
        <w:rPr>
          <w:b w:val="0"/>
          <w:bCs/>
        </w:rPr>
        <w:t xml:space="preserve"> et al</w:t>
      </w:r>
      <w:r w:rsidR="00AF5B2C">
        <w:rPr>
          <w:b w:val="0"/>
          <w:bCs/>
        </w:rPr>
        <w:t>.</w:t>
      </w:r>
      <w:r w:rsidR="00D22EE0">
        <w:rPr>
          <w:b w:val="0"/>
          <w:bCs/>
        </w:rPr>
        <w:t xml:space="preserve"> in a separate </w:t>
      </w:r>
      <w:r w:rsidR="00D22EE0" w:rsidRPr="00461F1B">
        <w:rPr>
          <w:b w:val="0"/>
          <w:bCs/>
          <w:i/>
          <w:iCs/>
        </w:rPr>
        <w:t>in-vitro</w:t>
      </w:r>
      <w:r w:rsidR="00D22EE0">
        <w:rPr>
          <w:b w:val="0"/>
          <w:bCs/>
        </w:rPr>
        <w:t xml:space="preserve"> study </w:t>
      </w:r>
      <w:r w:rsidR="00EC3C9E">
        <w:rPr>
          <w:b w:val="0"/>
          <w:bCs/>
        </w:rPr>
        <w:fldChar w:fldCharType="begin"/>
      </w:r>
      <w:r w:rsidR="00EC3C9E">
        <w:rPr>
          <w:b w:val="0"/>
          <w:bCs/>
        </w:rPr>
        <w:instrText xml:space="preserve"> ADDIN EN.CITE &lt;EndNote&gt;&lt;Cite&gt;&lt;Author&gt;Grgic&lt;/Author&gt;&lt;Year&gt;2004&lt;/Year&gt;&lt;RecNum&gt;2139&lt;/RecNum&gt;&lt;DisplayText&gt;[8]&lt;/DisplayText&gt;&lt;record&gt;&lt;rec-number&gt;2139&lt;/rec-number&gt;&lt;foreign-keys&gt;&lt;key app="EN" db-id="t959wazwe9fvvxex9wqvavdkvavff9pe0red" timestamp="1288637585"&gt;2139&lt;/key&gt;&lt;/foreign-keys&gt;&lt;ref-type name="Journal Article"&gt;17&lt;/ref-type&gt;&lt;contributors&gt;&lt;authors&gt;&lt;author&gt;Grgic, B.&lt;/author&gt;&lt;author&gt;Finlay, W. H.&lt;/author&gt;&lt;author&gt;Burnell, P. K. P.&lt;/author&gt;&lt;author&gt;Heenan, A. F.&lt;/author&gt;&lt;/authors&gt;&lt;/contributors&gt;&lt;titles&gt;&lt;title&gt;In vitro intersubject and intrasubject deposition measurements in realistic mouth-throat geometries&lt;/title&gt;&lt;secondary-title&gt;J Aerosol Sci&lt;/secondary-title&gt;&lt;/titles&gt;&lt;periodical&gt;&lt;full-title&gt;J Aerosol Sci&lt;/full-title&gt;&lt;/periodical&gt;&lt;pages&gt;1025-1040&lt;/pages&gt;&lt;volume&gt;35&lt;/volume&gt;&lt;reprint-edition&gt;NOT IN FILE&lt;/reprint-edition&gt;&lt;keywords&gt;&lt;keyword&gt;deposition&lt;/keyword&gt;&lt;/keywords&gt;&lt;dates&gt;&lt;year&gt;2004&lt;/year&gt;&lt;/dates&gt;&lt;urls&gt;&lt;/urls&gt;&lt;/record&gt;&lt;/Cite&gt;&lt;/EndNote&gt;</w:instrText>
      </w:r>
      <w:r w:rsidR="00EC3C9E">
        <w:rPr>
          <w:b w:val="0"/>
          <w:bCs/>
        </w:rPr>
        <w:fldChar w:fldCharType="separate"/>
      </w:r>
      <w:r w:rsidR="00EC3C9E">
        <w:rPr>
          <w:b w:val="0"/>
          <w:bCs/>
          <w:noProof/>
        </w:rPr>
        <w:t>[8]</w:t>
      </w:r>
      <w:r w:rsidR="00EC3C9E">
        <w:rPr>
          <w:b w:val="0"/>
          <w:bCs/>
        </w:rPr>
        <w:fldChar w:fldCharType="end"/>
      </w:r>
      <w:r w:rsidR="00EC3C9E">
        <w:rPr>
          <w:b w:val="0"/>
          <w:bCs/>
        </w:rPr>
        <w:t>.</w:t>
      </w:r>
      <w:r w:rsidR="00D22EE0">
        <w:rPr>
          <w:b w:val="0"/>
          <w:bCs/>
        </w:rPr>
        <w:t xml:space="preserve"> </w:t>
      </w:r>
    </w:p>
    <w:p w14:paraId="0805245D" w14:textId="3A9CF261" w:rsidR="00D22EE0" w:rsidRDefault="00E14098" w:rsidP="004B27F0">
      <w:pPr>
        <w:pStyle w:val="MDPI21heading1"/>
        <w:spacing w:before="0" w:after="0" w:line="240" w:lineRule="auto"/>
        <w:ind w:left="2610" w:firstLine="432"/>
        <w:jc w:val="both"/>
        <w:outlineLvl w:val="9"/>
        <w:rPr>
          <w:b w:val="0"/>
          <w:bCs/>
        </w:rPr>
      </w:pPr>
      <w:r w:rsidRPr="008859C7">
        <w:rPr>
          <w:b w:val="0"/>
          <w:bCs/>
          <w:highlight w:val="yellow"/>
        </w:rPr>
        <w:t>Add a graph w</w:t>
      </w:r>
      <w:r w:rsidR="00EC3C9E" w:rsidRPr="008859C7">
        <w:rPr>
          <w:b w:val="0"/>
          <w:bCs/>
          <w:highlight w:val="yellow"/>
        </w:rPr>
        <w:t>i</w:t>
      </w:r>
      <w:r w:rsidRPr="008859C7">
        <w:rPr>
          <w:b w:val="0"/>
          <w:bCs/>
          <w:highlight w:val="yellow"/>
        </w:rPr>
        <w:t xml:space="preserve">th data plotted against </w:t>
      </w:r>
      <w:proofErr w:type="spellStart"/>
      <w:r w:rsidRPr="008859C7">
        <w:rPr>
          <w:b w:val="0"/>
          <w:bCs/>
          <w:highlight w:val="yellow"/>
        </w:rPr>
        <w:t>Stk</w:t>
      </w:r>
      <w:proofErr w:type="spellEnd"/>
      <w:r w:rsidRPr="008859C7">
        <w:rPr>
          <w:b w:val="0"/>
          <w:bCs/>
          <w:highlight w:val="yellow"/>
        </w:rPr>
        <w:t>*Re</w:t>
      </w:r>
      <w:r w:rsidR="00EC3C9E" w:rsidRPr="008859C7">
        <w:rPr>
          <w:b w:val="0"/>
          <w:bCs/>
          <w:highlight w:val="yellow"/>
        </w:rPr>
        <w:t xml:space="preserve"> like in figure 4 of </w:t>
      </w:r>
      <w:proofErr w:type="spellStart"/>
      <w:r w:rsidR="00EC3C9E" w:rsidRPr="008859C7">
        <w:rPr>
          <w:b w:val="0"/>
          <w:bCs/>
          <w:highlight w:val="yellow"/>
        </w:rPr>
        <w:t>Golsha</w:t>
      </w:r>
      <w:r w:rsidR="008859C7">
        <w:rPr>
          <w:b w:val="0"/>
          <w:bCs/>
          <w:highlight w:val="yellow"/>
        </w:rPr>
        <w:t>h</w:t>
      </w:r>
      <w:r w:rsidR="00EC3C9E" w:rsidRPr="008859C7">
        <w:rPr>
          <w:b w:val="0"/>
          <w:bCs/>
          <w:highlight w:val="yellow"/>
        </w:rPr>
        <w:t>i</w:t>
      </w:r>
      <w:proofErr w:type="spellEnd"/>
      <w:r w:rsidR="00EC3C9E" w:rsidRPr="008859C7">
        <w:rPr>
          <w:b w:val="0"/>
          <w:bCs/>
          <w:highlight w:val="yellow"/>
        </w:rPr>
        <w:t xml:space="preserve"> et al (2013)</w:t>
      </w:r>
      <w:r w:rsidR="000A3393">
        <w:rPr>
          <w:b w:val="0"/>
          <w:bCs/>
          <w:highlight w:val="yellow"/>
        </w:rPr>
        <w:t xml:space="preserve"> + discuss reduction in data scattering</w:t>
      </w:r>
      <w:r w:rsidR="00EC3C9E" w:rsidRPr="008859C7">
        <w:rPr>
          <w:b w:val="0"/>
          <w:bCs/>
          <w:highlight w:val="yellow"/>
        </w:rPr>
        <w:t>?</w:t>
      </w:r>
    </w:p>
    <w:p w14:paraId="0A75F966" w14:textId="32830357" w:rsidR="00B70693" w:rsidRDefault="00EC3C9E" w:rsidP="00D14FED">
      <w:pPr>
        <w:pStyle w:val="MDPI21heading1"/>
        <w:spacing w:before="0" w:after="0" w:line="240" w:lineRule="auto"/>
        <w:ind w:left="2606" w:firstLine="432"/>
        <w:jc w:val="both"/>
        <w:outlineLvl w:val="9"/>
        <w:rPr>
          <w:b w:val="0"/>
          <w:bCs/>
        </w:rPr>
      </w:pPr>
      <w:r>
        <w:rPr>
          <w:b w:val="0"/>
          <w:bCs/>
        </w:rPr>
        <w:t xml:space="preserve">Data from </w:t>
      </w:r>
      <w:r w:rsidRPr="009E0873">
        <w:rPr>
          <w:b w:val="0"/>
          <w:bCs/>
          <w:i/>
          <w:iCs/>
        </w:rPr>
        <w:t>in-viv</w:t>
      </w:r>
      <w:r>
        <w:rPr>
          <w:b w:val="0"/>
          <w:bCs/>
        </w:rPr>
        <w:t xml:space="preserve">o studies have also reported large </w:t>
      </w:r>
      <w:proofErr w:type="spellStart"/>
      <w:r w:rsidR="00DD7B4F">
        <w:rPr>
          <w:b w:val="0"/>
          <w:bCs/>
        </w:rPr>
        <w:t>intersubject</w:t>
      </w:r>
      <w:proofErr w:type="spellEnd"/>
      <w:r w:rsidR="00DD7B4F">
        <w:rPr>
          <w:b w:val="0"/>
          <w:bCs/>
        </w:rPr>
        <w:t xml:space="preserve"> variability </w:t>
      </w:r>
      <w:r w:rsidR="00417D78">
        <w:rPr>
          <w:b w:val="0"/>
          <w:bCs/>
        </w:rPr>
        <w:fldChar w:fldCharType="begin">
          <w:fldData xml:space="preserve">PEVuZE5vdGU+PENpdGU+PEF1dGhvcj5DaGFuPC9BdXRob3I+PFllYXI+MTk4MDwvWWVhcj48UmVj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</w:fldData>
        </w:fldChar>
      </w:r>
      <w:r w:rsidR="00B60E24">
        <w:rPr>
          <w:b w:val="0"/>
          <w:bCs/>
        </w:rPr>
        <w:instrText xml:space="preserve"> ADDIN EN.CITE </w:instrText>
      </w:r>
      <w:r w:rsidR="00B60E24">
        <w:rPr>
          <w:b w:val="0"/>
          <w:bCs/>
        </w:rPr>
        <w:fldChar w:fldCharType="begin">
          <w:fldData xml:space="preserve">PEVuZE5vdGU+PENpdGU+PEF1dGhvcj5DaGFuPC9BdXRob3I+PFllYXI+MTk4MDwvWWVhcj48UmVj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</w:fldData>
        </w:fldChar>
      </w:r>
      <w:r w:rsidR="00B60E24">
        <w:rPr>
          <w:b w:val="0"/>
          <w:bCs/>
        </w:rPr>
        <w:instrText xml:space="preserve"> ADDIN EN.CITE.DATA </w:instrText>
      </w:r>
      <w:r w:rsidR="00B60E24">
        <w:rPr>
          <w:b w:val="0"/>
          <w:bCs/>
        </w:rPr>
      </w:r>
      <w:r w:rsidR="00B60E24">
        <w:rPr>
          <w:b w:val="0"/>
          <w:bCs/>
        </w:rPr>
        <w:fldChar w:fldCharType="end"/>
      </w:r>
      <w:r w:rsidR="00417D78">
        <w:rPr>
          <w:b w:val="0"/>
          <w:bCs/>
        </w:rPr>
      </w:r>
      <w:r w:rsidR="00417D78">
        <w:rPr>
          <w:b w:val="0"/>
          <w:bCs/>
        </w:rPr>
        <w:fldChar w:fldCharType="separate"/>
      </w:r>
      <w:r w:rsidR="00B60E24">
        <w:rPr>
          <w:b w:val="0"/>
          <w:bCs/>
          <w:noProof/>
        </w:rPr>
        <w:t>[31-37]</w:t>
      </w:r>
      <w:r w:rsidR="00417D78">
        <w:rPr>
          <w:b w:val="0"/>
          <w:bCs/>
        </w:rPr>
        <w:fldChar w:fldCharType="end"/>
      </w:r>
      <w:r w:rsidR="008859C7">
        <w:rPr>
          <w:b w:val="0"/>
          <w:bCs/>
        </w:rPr>
        <w:t>.</w:t>
      </w:r>
      <w:r w:rsidR="00F5730B">
        <w:rPr>
          <w:b w:val="0"/>
          <w:bCs/>
        </w:rPr>
        <w:t xml:space="preserve"> Using these </w:t>
      </w:r>
      <w:r w:rsidR="009E0873" w:rsidRPr="009E0873">
        <w:rPr>
          <w:b w:val="0"/>
          <w:bCs/>
          <w:i/>
          <w:iCs/>
        </w:rPr>
        <w:t>in-vivo</w:t>
      </w:r>
      <w:r w:rsidR="009E0873">
        <w:rPr>
          <w:b w:val="0"/>
          <w:bCs/>
        </w:rPr>
        <w:t xml:space="preserve"> </w:t>
      </w:r>
      <w:r w:rsidR="00F5730B">
        <w:rPr>
          <w:b w:val="0"/>
          <w:bCs/>
        </w:rPr>
        <w:t xml:space="preserve">data, </w:t>
      </w:r>
      <w:proofErr w:type="spellStart"/>
      <w:r w:rsidR="00F5730B">
        <w:rPr>
          <w:b w:val="0"/>
          <w:bCs/>
        </w:rPr>
        <w:t>Stahlhofen</w:t>
      </w:r>
      <w:proofErr w:type="spellEnd"/>
      <w:r w:rsidR="00F5730B">
        <w:rPr>
          <w:b w:val="0"/>
          <w:bCs/>
        </w:rPr>
        <w:t xml:space="preserve"> et al. derived a semi-empirical equation based on particle size and breathing pattern </w:t>
      </w:r>
      <w:r w:rsidR="00AF5B2C">
        <w:rPr>
          <w:b w:val="0"/>
          <w:bCs/>
        </w:rPr>
        <w:t>characterized by</w:t>
      </w:r>
      <w:r w:rsidR="00F5730B">
        <w:rPr>
          <w:b w:val="0"/>
          <w:bCs/>
        </w:rPr>
        <w:t xml:space="preserve"> the impaction parameter (Eq. 4). </w:t>
      </w:r>
      <w:r w:rsidR="00DD7B4F">
        <w:rPr>
          <w:b w:val="0"/>
          <w:bCs/>
        </w:rPr>
        <w:t xml:space="preserve"> </w:t>
      </w:r>
      <w:r w:rsidR="00792968">
        <w:rPr>
          <w:b w:val="0"/>
          <w:bCs/>
        </w:rPr>
        <w:t xml:space="preserve">We developed a similar correlation based on our </w:t>
      </w:r>
      <w:r w:rsidR="00792968" w:rsidRPr="00833DD1">
        <w:rPr>
          <w:b w:val="0"/>
          <w:bCs/>
          <w:i/>
          <w:iCs/>
        </w:rPr>
        <w:t>in-silico</w:t>
      </w:r>
      <w:r w:rsidR="00792968">
        <w:rPr>
          <w:b w:val="0"/>
          <w:bCs/>
        </w:rPr>
        <w:t xml:space="preserve"> predictions (Figure 2). </w:t>
      </w:r>
      <w:r w:rsidR="00C25F11" w:rsidRPr="00C25F11">
        <w:rPr>
          <w:b w:val="0"/>
          <w:bCs/>
        </w:rPr>
        <w:t xml:space="preserve">Despite pronounced </w:t>
      </w:r>
      <w:proofErr w:type="spellStart"/>
      <w:r w:rsidR="00C25F11" w:rsidRPr="00C25F11">
        <w:rPr>
          <w:b w:val="0"/>
          <w:bCs/>
        </w:rPr>
        <w:t>intersubject</w:t>
      </w:r>
      <w:proofErr w:type="spellEnd"/>
      <w:r w:rsidR="00C25F11" w:rsidRPr="00C25F11">
        <w:rPr>
          <w:b w:val="0"/>
          <w:bCs/>
        </w:rPr>
        <w:t xml:space="preserve"> variability in deposition predictions, the sigmoidal curve of</w:t>
      </w:r>
      <w:r w:rsidR="00C25F11">
        <w:rPr>
          <w:b w:val="0"/>
          <w:bCs/>
        </w:rPr>
        <w:t xml:space="preserve"> in-silico</w:t>
      </w:r>
      <w:r w:rsidR="00C25F11" w:rsidRPr="00C25F11">
        <w:rPr>
          <w:b w:val="0"/>
          <w:bCs/>
        </w:rPr>
        <w:t xml:space="preserve"> oral deposition versus impaction parameter remains statistically indifferent from the experimental curve predicted by the </w:t>
      </w:r>
      <w:proofErr w:type="spellStart"/>
      <w:r w:rsidR="00C25F11" w:rsidRPr="00C25F11">
        <w:rPr>
          <w:b w:val="0"/>
          <w:bCs/>
        </w:rPr>
        <w:t>Stahlhofen</w:t>
      </w:r>
      <w:proofErr w:type="spellEnd"/>
      <w:r w:rsidR="00C25F11" w:rsidRPr="00C25F11">
        <w:rPr>
          <w:b w:val="0"/>
          <w:bCs/>
        </w:rPr>
        <w:t xml:space="preserve"> equation, which alone explains the experimental data well with a</w:t>
      </w:r>
      <w:r w:rsidR="00792968">
        <w:rPr>
          <w:b w:val="0"/>
          <w:bCs/>
        </w:rPr>
        <w:t xml:space="preserve"> </w:t>
      </w:r>
      <w:r w:rsidR="00E67C87">
        <w:rPr>
          <w:b w:val="0"/>
          <w:bCs/>
        </w:rPr>
        <w:t>best fit</w:t>
      </w:r>
      <w:r w:rsidR="00C25F11" w:rsidRPr="00C25F11">
        <w:rPr>
          <w:b w:val="0"/>
          <w:bCs/>
        </w:rPr>
        <w:t xml:space="preserve"> R</w:t>
      </w:r>
      <w:r w:rsidR="00C25F11" w:rsidRPr="00792968">
        <w:rPr>
          <w:b w:val="0"/>
          <w:bCs/>
          <w:vertAlign w:val="superscript"/>
        </w:rPr>
        <w:t>2</w:t>
      </w:r>
      <w:r w:rsidR="00C25F11" w:rsidRPr="00C25F11">
        <w:rPr>
          <w:b w:val="0"/>
          <w:bCs/>
        </w:rPr>
        <w:t xml:space="preserve"> value of 8</w:t>
      </w:r>
      <w:r w:rsidR="00792968">
        <w:rPr>
          <w:b w:val="0"/>
          <w:bCs/>
        </w:rPr>
        <w:t>5</w:t>
      </w:r>
      <w:r w:rsidR="00C25F11" w:rsidRPr="00C25F11">
        <w:rPr>
          <w:b w:val="0"/>
          <w:bCs/>
        </w:rPr>
        <w:t>.</w:t>
      </w:r>
      <w:r w:rsidR="00792968">
        <w:rPr>
          <w:b w:val="0"/>
          <w:bCs/>
        </w:rPr>
        <w:t>98</w:t>
      </w:r>
      <w:r w:rsidR="00C25F11" w:rsidRPr="00C25F11">
        <w:rPr>
          <w:b w:val="0"/>
          <w:bCs/>
        </w:rPr>
        <w:t>%</w:t>
      </w:r>
      <w:r w:rsidR="00792968">
        <w:rPr>
          <w:b w:val="0"/>
          <w:bCs/>
        </w:rPr>
        <w:t>. This compares to a R</w:t>
      </w:r>
      <w:r w:rsidR="00792968">
        <w:rPr>
          <w:b w:val="0"/>
          <w:bCs/>
          <w:vertAlign w:val="superscript"/>
        </w:rPr>
        <w:t>2</w:t>
      </w:r>
      <w:r w:rsidR="00792968">
        <w:rPr>
          <w:b w:val="0"/>
          <w:bCs/>
        </w:rPr>
        <w:t xml:space="preserve"> of 86.02% for the sigmoidal curve based on </w:t>
      </w:r>
      <w:r w:rsidR="00792968" w:rsidRPr="009E0873">
        <w:rPr>
          <w:b w:val="0"/>
          <w:bCs/>
          <w:i/>
          <w:iCs/>
        </w:rPr>
        <w:t>in-silico</w:t>
      </w:r>
      <w:r w:rsidR="00792968">
        <w:rPr>
          <w:b w:val="0"/>
          <w:bCs/>
        </w:rPr>
        <w:t xml:space="preserve"> predictions.</w:t>
      </w:r>
    </w:p>
    <w:p w14:paraId="42A713AF" w14:textId="3BFBD384" w:rsidR="00D14FED" w:rsidRDefault="00792968" w:rsidP="009E0873">
      <w:pPr>
        <w:snapToGrid w:val="0"/>
        <w:spacing w:line="240" w:lineRule="auto"/>
        <w:ind w:left="2610" w:firstLine="432"/>
      </w:pPr>
      <w:r>
        <w:rPr>
          <w:bCs/>
        </w:rPr>
        <w:t xml:space="preserve">Fewer studies have looked at regional deposition within the oral </w:t>
      </w:r>
      <w:r w:rsidR="009667A2">
        <w:rPr>
          <w:bCs/>
        </w:rPr>
        <w:t xml:space="preserve">extrathoracic airway </w:t>
      </w:r>
      <w:r>
        <w:rPr>
          <w:bCs/>
        </w:rPr>
        <w:t xml:space="preserve">but it </w:t>
      </w:r>
      <w:r w:rsidR="00E67C87">
        <w:rPr>
          <w:bCs/>
        </w:rPr>
        <w:t>is</w:t>
      </w:r>
      <w:r>
        <w:rPr>
          <w:bCs/>
        </w:rPr>
        <w:t xml:space="preserve"> often assumed that most deposition occurs at </w:t>
      </w:r>
      <w:r w:rsidR="00E67C87">
        <w:rPr>
          <w:bCs/>
        </w:rPr>
        <w:t xml:space="preserve">the level of </w:t>
      </w:r>
      <w:r w:rsidR="00824D8F">
        <w:rPr>
          <w:bCs/>
        </w:rPr>
        <w:t>sudden</w:t>
      </w:r>
      <w:r w:rsidR="00F10CCF" w:rsidRPr="00643ECB">
        <w:t xml:space="preserve"> constriction</w:t>
      </w:r>
      <w:r w:rsidR="00E67C87">
        <w:t xml:space="preserve">s present in </w:t>
      </w:r>
      <w:r w:rsidR="00F10CCF" w:rsidRPr="00643ECB">
        <w:t>the oropharyngeal and laryngeal regions</w:t>
      </w:r>
      <w:r w:rsidR="0089661D">
        <w:t xml:space="preserve"> </w:t>
      </w:r>
      <w:r w:rsidR="0089661D">
        <w:fldChar w:fldCharType="begin"/>
      </w:r>
      <w:r w:rsidR="00B60E24">
        <w:instrText xml:space="preserve"> ADDIN EN.CITE &lt;EndNote&gt;&lt;Cite&gt;&lt;Author&gt;Stahlhofen&lt;/Author&gt;&lt;Year&gt;1989&lt;/Year&gt;&lt;RecNum&gt;3119&lt;/RecNum&gt;&lt;DisplayText&gt;[29, 34]&lt;/DisplayText&gt;&lt;record&gt;&lt;rec-number&gt;3119&lt;/rec-number&gt;&lt;foreign-keys&gt;&lt;key app="EN" db-id="t959wazwe9fvvxex9wqvavdkvavff9pe0red" timestamp="1288637599"&gt;3119&lt;/key&gt;&lt;/foreign-keys&gt;&lt;ref-type name="Journal Article"&gt;17&lt;/ref-type&gt;&lt;contributors&gt;&lt;authors&gt;&lt;author&gt;Stahlhofen, W.&lt;/author&gt;&lt;author&gt;Rudolf, G.&lt;/author&gt;&lt;author&gt;James, A. C.&lt;/author&gt;&lt;/authors&gt;&lt;/contributors&gt;&lt;titles&gt;&lt;title&gt;Intercomparison of experimental regional aerosol deposition data&lt;/title&gt;&lt;secondary-title&gt;Journal of Aerosol Medicine&lt;/secondary-title&gt;&lt;/titles&gt;&lt;periodical&gt;&lt;full-title&gt;Journal of Aerosol Medicine&lt;/full-title&gt;&lt;/periodical&gt;&lt;pages&gt;285-308&lt;/pages&gt;&lt;volume&gt;2  &lt;/volume&gt;&lt;number&gt;3&lt;/number&gt;&lt;reprint-edition&gt;NOT IN FILE&lt;/reprint-edition&gt;&lt;keywords&gt;&lt;keyword&gt;aerosol deposition&lt;/keyword&gt;&lt;keyword&gt;deposition&lt;/keyword&gt;&lt;/keywords&gt;&lt;dates&gt;&lt;year&gt;1989&lt;/year&gt;&lt;/dates&gt;&lt;urls&gt;&lt;/urls&gt;&lt;/record&gt;&lt;/Cite&gt;&lt;Cite&gt;&lt;Author&gt;Emmett&lt;/Author&gt;&lt;Year&gt;1982&lt;/Year&gt;&lt;RecNum&gt;4295&lt;/RecNum&gt;&lt;record&gt;&lt;rec-number&gt;4295&lt;/rec-number&gt;&lt;foreign-keys&gt;&lt;key app="EN" db-id="t959wazwe9fvvxex9wqvavdkvavff9pe0red" timestamp="1667841177"&gt;4295&lt;/key&gt;&lt;/foreign-keys&gt;&lt;ref-type name="Journal Article"&gt;17&lt;/ref-type&gt;&lt;contributors&gt;&lt;authors&gt;&lt;author&gt;Emmett, PC&lt;/author&gt;&lt;author&gt;Aitken, RJ&lt;/author&gt;&lt;author&gt;Hannan, WJ&lt;/author&gt;&lt;/authors&gt;&lt;/contributors&gt;&lt;titles&gt;&lt;title&gt;Measurements of the total and regional deposition of inhaled particles in the human respiratory tract&lt;/title&gt;&lt;secondary-title&gt;Journal of Aerosol Science&lt;/secondary-title&gt;&lt;/titles&gt;&lt;periodical&gt;&lt;full-title&gt;Journal of Aerosol Science&lt;/full-title&gt;&lt;/periodical&gt;&lt;pages&gt;549-560&lt;/pages&gt;&lt;volume&gt;13&lt;/volume&gt;&lt;number&gt;6&lt;/number&gt;&lt;dates&gt;&lt;year&gt;1982&lt;/year&gt;&lt;/dates&gt;&lt;isbn&gt;0021-8502&lt;/isbn&gt;&lt;urls&gt;&lt;/urls&gt;&lt;/record&gt;&lt;/Cite&gt;&lt;/EndNote&gt;</w:instrText>
      </w:r>
      <w:r w:rsidR="0089661D">
        <w:fldChar w:fldCharType="separate"/>
      </w:r>
      <w:r w:rsidR="00B60E24">
        <w:rPr>
          <w:noProof/>
        </w:rPr>
        <w:t>[29, 34]</w:t>
      </w:r>
      <w:r w:rsidR="0089661D">
        <w:fldChar w:fldCharType="end"/>
      </w:r>
      <w:r w:rsidR="00E67C87">
        <w:t xml:space="preserve">. Our data suggests this to be the case for impaction parameters up to ~1000-2000 </w:t>
      </w:r>
      <w:r w:rsidR="00E67C87">
        <w:rPr>
          <w:bCs/>
        </w:rPr>
        <w:t>µm</w:t>
      </w:r>
      <w:r w:rsidR="00E67C87">
        <w:rPr>
          <w:bCs/>
          <w:vertAlign w:val="superscript"/>
        </w:rPr>
        <w:t>2</w:t>
      </w:r>
      <w:r w:rsidR="00E67C87">
        <w:rPr>
          <w:bCs/>
        </w:rPr>
        <w:t xml:space="preserve"> L/min. However, for larger va</w:t>
      </w:r>
      <w:r w:rsidR="00824D8F">
        <w:rPr>
          <w:bCs/>
        </w:rPr>
        <w:t>l</w:t>
      </w:r>
      <w:r w:rsidR="00E67C87">
        <w:rPr>
          <w:bCs/>
        </w:rPr>
        <w:t>ues of t</w:t>
      </w:r>
      <w:r w:rsidR="00824D8F">
        <w:rPr>
          <w:bCs/>
        </w:rPr>
        <w:t>h</w:t>
      </w:r>
      <w:r w:rsidR="00E67C87">
        <w:rPr>
          <w:bCs/>
        </w:rPr>
        <w:t>e impaction parameter, deposition in the mouth also becomes significant (Figure 3).</w:t>
      </w:r>
      <w:r w:rsidR="00F10CCF" w:rsidRPr="00643ECB">
        <w:t xml:space="preserve"> </w:t>
      </w:r>
    </w:p>
    <w:p w14:paraId="566E09C1" w14:textId="08E903C8" w:rsidR="000A3393" w:rsidRDefault="000A3393" w:rsidP="000A3393">
      <w:pPr>
        <w:snapToGrid w:val="0"/>
        <w:spacing w:after="120" w:line="240" w:lineRule="auto"/>
        <w:ind w:left="2606" w:firstLine="432"/>
        <w:rPr>
          <w:highlight w:val="yellow"/>
          <w:shd w:val="clear" w:color="auto" w:fill="FFFFFF"/>
        </w:rPr>
      </w:pPr>
      <w:r w:rsidRPr="000A3393">
        <w:rPr>
          <w:b/>
          <w:bCs/>
          <w:highlight w:val="yellow"/>
          <w:shd w:val="clear" w:color="auto" w:fill="FFFFFF"/>
        </w:rPr>
        <w:t xml:space="preserve">These highlighted paragraphs are place holder. Will be updated/modified with comparison for similar impaction </w:t>
      </w:r>
      <w:proofErr w:type="spellStart"/>
      <w:r w:rsidRPr="000A3393">
        <w:rPr>
          <w:b/>
          <w:bCs/>
          <w:highlight w:val="yellow"/>
          <w:shd w:val="clear" w:color="auto" w:fill="FFFFFF"/>
        </w:rPr>
        <w:t>paramters</w:t>
      </w:r>
      <w:proofErr w:type="spellEnd"/>
      <w:r w:rsidRPr="000A3393">
        <w:rPr>
          <w:b/>
          <w:bCs/>
          <w:highlight w:val="yellow"/>
          <w:shd w:val="clear" w:color="auto" w:fill="FFFFFF"/>
        </w:rPr>
        <w:t xml:space="preserve"> between this study and </w:t>
      </w:r>
      <w:proofErr w:type="spellStart"/>
      <w:r w:rsidRPr="000A3393">
        <w:rPr>
          <w:b/>
          <w:bCs/>
          <w:highlight w:val="yellow"/>
          <w:shd w:val="clear" w:color="auto" w:fill="FFFFFF"/>
        </w:rPr>
        <w:t>Grgic</w:t>
      </w:r>
      <w:proofErr w:type="spellEnd"/>
      <w:r w:rsidRPr="000A3393">
        <w:rPr>
          <w:b/>
          <w:bCs/>
          <w:highlight w:val="yellow"/>
          <w:shd w:val="clear" w:color="auto" w:fill="FFFFFF"/>
        </w:rPr>
        <w:t xml:space="preserve"> study</w:t>
      </w:r>
      <w:r>
        <w:rPr>
          <w:highlight w:val="yellow"/>
          <w:shd w:val="clear" w:color="auto" w:fill="FFFFFF"/>
        </w:rPr>
        <w:t>:</w:t>
      </w:r>
    </w:p>
    <w:p w14:paraId="3643FBAF" w14:textId="34DB26D8" w:rsidR="00B612A2" w:rsidRDefault="009667A2" w:rsidP="00B612A2">
      <w:pPr>
        <w:snapToGrid w:val="0"/>
        <w:spacing w:line="240" w:lineRule="auto"/>
        <w:ind w:left="2610" w:firstLine="432"/>
      </w:pPr>
      <w:r w:rsidRPr="00B60E24">
        <w:rPr>
          <w:highlight w:val="yellow"/>
          <w:shd w:val="clear" w:color="auto" w:fill="FFFFFF"/>
        </w:rPr>
        <w:t>Comparison of the regional deposition obtained in this</w:t>
      </w:r>
      <w:r w:rsidRPr="00B60E24">
        <w:rPr>
          <w:rStyle w:val="apple-converted-space"/>
          <w:highlight w:val="yellow"/>
          <w:shd w:val="clear" w:color="auto" w:fill="FFFFFF"/>
        </w:rPr>
        <w:t> </w:t>
      </w:r>
      <w:r w:rsidRPr="00B60E24">
        <w:rPr>
          <w:i/>
          <w:iCs/>
          <w:highlight w:val="yellow"/>
        </w:rPr>
        <w:t>in-silico</w:t>
      </w:r>
      <w:r w:rsidRPr="00B60E24">
        <w:rPr>
          <w:rStyle w:val="apple-converted-space"/>
          <w:highlight w:val="yellow"/>
          <w:shd w:val="clear" w:color="auto" w:fill="FFFFFF"/>
        </w:rPr>
        <w:t> </w:t>
      </w:r>
      <w:r w:rsidRPr="00B60E24">
        <w:rPr>
          <w:highlight w:val="yellow"/>
          <w:shd w:val="clear" w:color="auto" w:fill="FFFFFF"/>
        </w:rPr>
        <w:t>study with</w:t>
      </w:r>
      <w:r w:rsidRPr="00B60E24">
        <w:rPr>
          <w:rStyle w:val="apple-converted-space"/>
          <w:highlight w:val="yellow"/>
          <w:shd w:val="clear" w:color="auto" w:fill="FFFFFF"/>
        </w:rPr>
        <w:t> </w:t>
      </w:r>
      <w:r w:rsidRPr="00B60E24">
        <w:rPr>
          <w:i/>
          <w:iCs/>
          <w:highlight w:val="yellow"/>
        </w:rPr>
        <w:t>in vitro</w:t>
      </w:r>
      <w:r w:rsidRPr="00B60E24">
        <w:rPr>
          <w:rStyle w:val="apple-converted-space"/>
          <w:highlight w:val="yellow"/>
          <w:shd w:val="clear" w:color="auto" w:fill="FFFFFF"/>
        </w:rPr>
        <w:t> </w:t>
      </w:r>
      <w:r w:rsidRPr="00B60E24">
        <w:rPr>
          <w:highlight w:val="yellow"/>
          <w:shd w:val="clear" w:color="auto" w:fill="FFFFFF"/>
        </w:rPr>
        <w:t>data from the literature (</w:t>
      </w:r>
      <w:proofErr w:type="spellStart"/>
      <w:r w:rsidRPr="00B60E24">
        <w:rPr>
          <w:highlight w:val="yellow"/>
          <w:shd w:val="clear" w:color="auto" w:fill="FFFFFF"/>
        </w:rPr>
        <w:t>Grgic</w:t>
      </w:r>
      <w:proofErr w:type="spellEnd"/>
      <w:r w:rsidRPr="00B60E24">
        <w:rPr>
          <w:highlight w:val="yellow"/>
          <w:shd w:val="clear" w:color="auto" w:fill="FFFFFF"/>
        </w:rPr>
        <w:t xml:space="preserve"> et al. (2004)) demonstrated that considerable variations in the morphological geometries caused quite different deposition quantities.</w:t>
      </w:r>
      <w:r w:rsidRPr="00B60E24">
        <w:rPr>
          <w:rStyle w:val="apple-converted-space"/>
          <w:highlight w:val="yellow"/>
          <w:shd w:val="clear" w:color="auto" w:fill="FFFFFF"/>
        </w:rPr>
        <w:t> </w:t>
      </w:r>
      <w:r w:rsidRPr="00B60E24">
        <w:rPr>
          <w:highlight w:val="yellow"/>
        </w:rPr>
        <w:t xml:space="preserve">In general, our numerical results showed that multiple factors such as particle size, flow rate, flow direction and overall anatomical features affect deposition efficiency. It was in consistent with </w:t>
      </w:r>
      <w:proofErr w:type="spellStart"/>
      <w:r w:rsidRPr="00B60E24">
        <w:rPr>
          <w:highlight w:val="yellow"/>
        </w:rPr>
        <w:t>Grgic</w:t>
      </w:r>
      <w:proofErr w:type="spellEnd"/>
      <w:r w:rsidRPr="00B60E24">
        <w:rPr>
          <w:highlight w:val="yellow"/>
        </w:rPr>
        <w:t xml:space="preserve"> et al. and the reason for disagreement in sub-zonal deposition is the difference in amount of inhalation flow rate (18 L/min vs 30 L/min).</w:t>
      </w:r>
      <w:r>
        <w:rPr>
          <w:rStyle w:val="apple-converted-space"/>
        </w:rPr>
        <w:t> </w:t>
      </w:r>
      <w:r>
        <w:t> </w:t>
      </w:r>
    </w:p>
    <w:p w14:paraId="7503B8CE" w14:textId="2608AF90" w:rsidR="00AB13B8" w:rsidRPr="00D14FED" w:rsidRDefault="00AB13B8" w:rsidP="000A3393">
      <w:pPr>
        <w:snapToGrid w:val="0"/>
        <w:spacing w:after="360" w:line="240" w:lineRule="auto"/>
        <w:ind w:left="2606" w:firstLine="432"/>
        <w:rPr>
          <w:highlight w:val="yellow"/>
        </w:rPr>
      </w:pPr>
      <w:r w:rsidRPr="00D14FED">
        <w:rPr>
          <w:highlight w:val="yellow"/>
        </w:rPr>
        <w:t xml:space="preserve">High levels of deposition of larger particles in the mouth and upper airway has also been demonstrated in Figure 4 and Figures A4-A5.  The use of defined regions to compare the efficiency of deposited inhaled particles in the specific regions of the airway is complicated by hotspots of increased deposition at </w:t>
      </w:r>
      <w:proofErr w:type="gramStart"/>
      <w:r w:rsidRPr="00D14FED">
        <w:rPr>
          <w:highlight w:val="yellow"/>
        </w:rPr>
        <w:t>particular segments</w:t>
      </w:r>
      <w:proofErr w:type="gramEnd"/>
      <w:r w:rsidRPr="00D14FED">
        <w:rPr>
          <w:highlight w:val="yellow"/>
        </w:rPr>
        <w:t xml:space="preserve"> of the model. These areas of increased deposition can be easily seen upon visualization of the particle deposition patterns (</w:t>
      </w:r>
      <w:r w:rsidRPr="00D14FED">
        <w:rPr>
          <w:b/>
          <w:highlight w:val="yellow"/>
        </w:rPr>
        <w:t>Figure 4</w:t>
      </w:r>
      <w:r w:rsidRPr="00D14FED">
        <w:rPr>
          <w:highlight w:val="yellow"/>
        </w:rPr>
        <w:t xml:space="preserve">). </w:t>
      </w:r>
      <w:proofErr w:type="gramStart"/>
      <w:r w:rsidRPr="00D14FED">
        <w:rPr>
          <w:highlight w:val="yellow"/>
        </w:rPr>
        <w:t>In particular, our</w:t>
      </w:r>
      <w:proofErr w:type="gramEnd"/>
      <w:r w:rsidRPr="00D14FED">
        <w:rPr>
          <w:highlight w:val="yellow"/>
        </w:rPr>
        <w:t xml:space="preserve"> data demonstrates a hotspot of particle deposition at the back of the oropharynx and proximal larynx (</w:t>
      </w:r>
      <w:r w:rsidRPr="00D14FED">
        <w:rPr>
          <w:b/>
          <w:bCs/>
          <w:highlight w:val="yellow"/>
        </w:rPr>
        <w:t>Figures A4-A5</w:t>
      </w:r>
      <w:r w:rsidRPr="00D14FED">
        <w:rPr>
          <w:highlight w:val="yellow"/>
        </w:rPr>
        <w:t xml:space="preserve">). In addition, non-uniform distribution of deposited particles implies that the dose at the most vulnerable structures of the larynx may be different from the regional average. Although it is possible to define smaller regions on the model surface for more localized predictions, such approach may lead to less accurate results because predictions for smaller regions are more sensitive to computational methods (e.g., mesh size) </w:t>
      </w:r>
      <w:proofErr w:type="gramStart"/>
      <w:r w:rsidRPr="00D14FED">
        <w:rPr>
          <w:highlight w:val="yellow"/>
        </w:rPr>
        <w:t>and also</w:t>
      </w:r>
      <w:proofErr w:type="gramEnd"/>
      <w:r w:rsidRPr="00D14FED">
        <w:rPr>
          <w:highlight w:val="yellow"/>
        </w:rPr>
        <w:t xml:space="preserve"> require a larger sample size of airways for reliable statistics. When comparing the 3 </w:t>
      </w:r>
      <w:r w:rsidRPr="00D14FED">
        <w:rPr>
          <w:rFonts w:ascii="Symbol" w:hAnsi="Symbol"/>
          <w:highlight w:val="yellow"/>
        </w:rPr>
        <w:t></w:t>
      </w:r>
      <w:r w:rsidRPr="00D14FED">
        <w:rPr>
          <w:highlight w:val="yellow"/>
        </w:rPr>
        <w:t xml:space="preserve">m particle size and the 10 </w:t>
      </w:r>
      <w:r w:rsidRPr="00D14FED">
        <w:rPr>
          <w:rFonts w:ascii="Symbol" w:hAnsi="Symbol"/>
          <w:highlight w:val="yellow"/>
        </w:rPr>
        <w:t></w:t>
      </w:r>
      <w:r w:rsidRPr="00D14FED">
        <w:rPr>
          <w:highlight w:val="yellow"/>
        </w:rPr>
        <w:t xml:space="preserve">m particle size of inhaled particles at the inhalation rate of 45 L/min, subject H5 demonstrated that 10 </w:t>
      </w:r>
      <w:r w:rsidRPr="00D14FED">
        <w:rPr>
          <w:rFonts w:ascii="Symbol" w:hAnsi="Symbol"/>
          <w:highlight w:val="yellow"/>
        </w:rPr>
        <w:t></w:t>
      </w:r>
      <w:r w:rsidRPr="00D14FED">
        <w:rPr>
          <w:highlight w:val="yellow"/>
        </w:rPr>
        <w:t xml:space="preserve">m particles had significantly less laryngeal deposition than 3 </w:t>
      </w:r>
      <w:r w:rsidRPr="00D14FED">
        <w:rPr>
          <w:rFonts w:ascii="Symbol" w:hAnsi="Symbol"/>
          <w:highlight w:val="yellow"/>
        </w:rPr>
        <w:t></w:t>
      </w:r>
      <w:r w:rsidRPr="00D14FED">
        <w:rPr>
          <w:highlight w:val="yellow"/>
        </w:rPr>
        <w:t>m particles (2.1% and 45.74% respectively) (</w:t>
      </w:r>
      <w:r w:rsidRPr="00D14FED">
        <w:rPr>
          <w:b/>
          <w:bCs/>
          <w:highlight w:val="yellow"/>
        </w:rPr>
        <w:t>Figures 4, A5</w:t>
      </w:r>
      <w:r w:rsidRPr="00D14FED">
        <w:rPr>
          <w:highlight w:val="yellow"/>
        </w:rPr>
        <w:t xml:space="preserve">). </w:t>
      </w:r>
    </w:p>
    <w:p w14:paraId="2B03C44A" w14:textId="75113030" w:rsidR="002539F9" w:rsidRPr="002539F9" w:rsidRDefault="002539F9" w:rsidP="00D14FED">
      <w:pPr>
        <w:snapToGrid w:val="0"/>
        <w:spacing w:before="240" w:after="60" w:line="240" w:lineRule="auto"/>
        <w:ind w:left="2606"/>
        <w:rPr>
          <w:i/>
        </w:rPr>
      </w:pPr>
      <w:r w:rsidRPr="002539F9">
        <w:rPr>
          <w:i/>
        </w:rPr>
        <w:t>4.</w:t>
      </w:r>
      <w:r w:rsidR="00FA2E51">
        <w:rPr>
          <w:i/>
        </w:rPr>
        <w:t>2</w:t>
      </w:r>
      <w:r w:rsidR="00D86DE0" w:rsidRPr="002539F9">
        <w:rPr>
          <w:i/>
        </w:rPr>
        <w:t xml:space="preserve"> </w:t>
      </w:r>
      <w:r w:rsidR="001C60B8">
        <w:rPr>
          <w:i/>
        </w:rPr>
        <w:t>Differences in regional deposition between inhalation and exhalation</w:t>
      </w:r>
    </w:p>
    <w:p w14:paraId="5D5ADC3C" w14:textId="5651A2F4" w:rsidR="008D2274" w:rsidRDefault="003A3944" w:rsidP="00A843BE">
      <w:pPr>
        <w:pStyle w:val="PatentUS0-99"/>
        <w:numPr>
          <w:ilvl w:val="0"/>
          <w:numId w:val="0"/>
        </w:numPr>
        <w:snapToGrid w:val="0"/>
        <w:spacing w:after="0" w:line="240" w:lineRule="auto"/>
        <w:ind w:left="2606" w:firstLine="432"/>
        <w:rPr>
          <w:rFonts w:ascii="Palatino Linotype" w:eastAsia="SimSun" w:hAnsi="Palatino Linotype"/>
          <w:noProof/>
          <w:color w:val="000000"/>
          <w:sz w:val="20"/>
          <w:lang w:eastAsia="zh-CN"/>
        </w:rPr>
      </w:pPr>
      <w:r>
        <w:rPr>
          <w:rFonts w:ascii="Palatino Linotype" w:eastAsia="SimSun" w:hAnsi="Palatino Linotype"/>
          <w:noProof/>
          <w:color w:val="000000"/>
          <w:sz w:val="20"/>
          <w:lang w:eastAsia="zh-CN"/>
        </w:rPr>
        <w:lastRenderedPageBreak/>
        <w:t xml:space="preserve">Most of </w:t>
      </w:r>
      <w:r w:rsidR="007C5BC0">
        <w:rPr>
          <w:rFonts w:ascii="Palatino Linotype" w:eastAsia="SimSun" w:hAnsi="Palatino Linotype"/>
          <w:noProof/>
          <w:color w:val="000000"/>
          <w:sz w:val="20"/>
          <w:lang w:eastAsia="zh-CN"/>
        </w:rPr>
        <w:t xml:space="preserve">the </w:t>
      </w:r>
      <w:r>
        <w:rPr>
          <w:rFonts w:ascii="Palatino Linotype" w:eastAsia="SimSun" w:hAnsi="Palatino Linotype"/>
          <w:noProof/>
          <w:color w:val="000000"/>
          <w:sz w:val="20"/>
          <w:lang w:eastAsia="zh-CN"/>
        </w:rPr>
        <w:t xml:space="preserve">studies on upper airway deposition during mouth breathing have </w:t>
      </w:r>
      <w:r w:rsidR="000B6272">
        <w:rPr>
          <w:rFonts w:ascii="Palatino Linotype" w:eastAsia="SimSun" w:hAnsi="Palatino Linotype"/>
          <w:noProof/>
          <w:color w:val="000000"/>
          <w:sz w:val="20"/>
          <w:lang w:eastAsia="zh-CN"/>
        </w:rPr>
        <w:t>focused on the inspiratory phase</w:t>
      </w:r>
      <w:r w:rsidR="00C9261D">
        <w:rPr>
          <w:rFonts w:ascii="Palatino Linotype" w:eastAsia="SimSun" w:hAnsi="Palatino Linotype"/>
          <w:noProof/>
          <w:color w:val="000000"/>
          <w:sz w:val="20"/>
          <w:lang w:eastAsia="zh-CN"/>
        </w:rPr>
        <w:t>, e.g</w:t>
      </w:r>
      <w:r w:rsidR="000B6272">
        <w:rPr>
          <w:rFonts w:ascii="Palatino Linotype" w:eastAsia="SimSun" w:hAnsi="Palatino Linotype"/>
          <w:noProof/>
          <w:color w:val="000000"/>
          <w:sz w:val="20"/>
          <w:lang w:eastAsia="zh-CN"/>
        </w:rPr>
        <w:t xml:space="preserve"> </w:t>
      </w:r>
      <w:r w:rsidR="000B6272">
        <w:rPr>
          <w:rFonts w:ascii="Palatino Linotype" w:eastAsia="SimSun" w:hAnsi="Palatino Linotype"/>
          <w:noProof/>
          <w:color w:val="000000"/>
          <w:sz w:val="20"/>
          <w:lang w:eastAsia="zh-CN"/>
        </w:rPr>
        <w:fldChar w:fldCharType="begin">
          <w:fldData xml:space="preserve">PEVuZE5vdGU+PENpdGU+PEF1dGhvcj5GZW5nPC9BdXRob3I+PFllYXI+MjAxODwvWWVhcj48UmVj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</w:fldData>
        </w:fldChar>
      </w:r>
      <w:r w:rsidR="00B60E24">
        <w:rPr>
          <w:rFonts w:ascii="Palatino Linotype" w:eastAsia="SimSun" w:hAnsi="Palatino Linotype"/>
          <w:noProof/>
          <w:color w:val="000000"/>
          <w:sz w:val="20"/>
          <w:lang w:eastAsia="zh-CN"/>
        </w:rPr>
        <w:instrText xml:space="preserve"> ADDIN EN.CITE </w:instrText>
      </w:r>
      <w:r w:rsidR="00B60E24">
        <w:rPr>
          <w:rFonts w:ascii="Palatino Linotype" w:eastAsia="SimSun" w:hAnsi="Palatino Linotype"/>
          <w:noProof/>
          <w:color w:val="000000"/>
          <w:sz w:val="20"/>
          <w:lang w:eastAsia="zh-CN"/>
        </w:rPr>
        <w:fldChar w:fldCharType="begin">
          <w:fldData xml:space="preserve">PEVuZE5vdGU+PENpdGU+PEF1dGhvcj5GZW5nPC9BdXRob3I+PFllYXI+MjAxODwvWWVhcj48UmVj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</w:fldData>
        </w:fldChar>
      </w:r>
      <w:r w:rsidR="00B60E24">
        <w:rPr>
          <w:rFonts w:ascii="Palatino Linotype" w:eastAsia="SimSun" w:hAnsi="Palatino Linotype"/>
          <w:noProof/>
          <w:color w:val="000000"/>
          <w:sz w:val="20"/>
          <w:lang w:eastAsia="zh-CN"/>
        </w:rPr>
        <w:instrText xml:space="preserve"> ADDIN EN.CITE.DATA </w:instrText>
      </w:r>
      <w:r w:rsidR="00B60E24">
        <w:rPr>
          <w:rFonts w:ascii="Palatino Linotype" w:eastAsia="SimSun" w:hAnsi="Palatino Linotype"/>
          <w:noProof/>
          <w:color w:val="000000"/>
          <w:sz w:val="20"/>
          <w:lang w:eastAsia="zh-CN"/>
        </w:rPr>
      </w:r>
      <w:r w:rsidR="00B60E24">
        <w:rPr>
          <w:rFonts w:ascii="Palatino Linotype" w:eastAsia="SimSun" w:hAnsi="Palatino Linotype"/>
          <w:noProof/>
          <w:color w:val="000000"/>
          <w:sz w:val="20"/>
          <w:lang w:eastAsia="zh-CN"/>
        </w:rPr>
        <w:fldChar w:fldCharType="end"/>
      </w:r>
      <w:r w:rsidR="000B6272">
        <w:rPr>
          <w:rFonts w:ascii="Palatino Linotype" w:eastAsia="SimSun" w:hAnsi="Palatino Linotype"/>
          <w:noProof/>
          <w:color w:val="000000"/>
          <w:sz w:val="20"/>
          <w:lang w:eastAsia="zh-CN"/>
        </w:rPr>
      </w:r>
      <w:r w:rsidR="000B6272">
        <w:rPr>
          <w:rFonts w:ascii="Palatino Linotype" w:eastAsia="SimSun" w:hAnsi="Palatino Linotype"/>
          <w:noProof/>
          <w:color w:val="000000"/>
          <w:sz w:val="20"/>
          <w:lang w:eastAsia="zh-CN"/>
        </w:rPr>
        <w:fldChar w:fldCharType="separate"/>
      </w:r>
      <w:r w:rsidR="00B60E24">
        <w:rPr>
          <w:rFonts w:ascii="Palatino Linotype" w:eastAsia="SimSun" w:hAnsi="Palatino Linotype"/>
          <w:noProof/>
          <w:color w:val="000000"/>
          <w:sz w:val="20"/>
          <w:lang w:eastAsia="zh-CN"/>
        </w:rPr>
        <w:t>[2, 5, 8, 9, 30]</w:t>
      </w:r>
      <w:r w:rsidR="000B6272">
        <w:rPr>
          <w:rFonts w:ascii="Palatino Linotype" w:eastAsia="SimSun" w:hAnsi="Palatino Linotype"/>
          <w:noProof/>
          <w:color w:val="000000"/>
          <w:sz w:val="20"/>
          <w:lang w:eastAsia="zh-CN"/>
        </w:rPr>
        <w:fldChar w:fldCharType="end"/>
      </w:r>
      <w:r w:rsidR="00C9261D">
        <w:rPr>
          <w:rFonts w:ascii="Palatino Linotype" w:eastAsia="SimSun" w:hAnsi="Palatino Linotype"/>
          <w:noProof/>
          <w:color w:val="000000"/>
          <w:sz w:val="20"/>
          <w:lang w:eastAsia="zh-CN"/>
        </w:rPr>
        <w:t>,</w:t>
      </w:r>
      <w:r w:rsidR="000B6272">
        <w:rPr>
          <w:rFonts w:ascii="Palatino Linotype" w:eastAsia="SimSun" w:hAnsi="Palatino Linotype"/>
          <w:noProof/>
          <w:color w:val="000000"/>
          <w:sz w:val="20"/>
          <w:lang w:eastAsia="zh-CN"/>
        </w:rPr>
        <w:t xml:space="preserve"> with very few looking at deposition during expiration </w:t>
      </w:r>
      <w:r w:rsidR="000B6272">
        <w:rPr>
          <w:rFonts w:ascii="Palatino Linotype" w:eastAsia="SimSun" w:hAnsi="Palatino Linotype"/>
          <w:noProof/>
          <w:color w:val="000000"/>
          <w:sz w:val="20"/>
          <w:lang w:eastAsia="zh-CN"/>
        </w:rPr>
        <w:fldChar w:fldCharType="begin">
          <w:fldData xml:space="preserve">PEVuZE5vdGU+PENpdGU+PEF1dGhvcj5WZXJiYW5jazwvQXV0aG9yPjxZZWFyPjIwMTE8L1llYXI+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</w:fldData>
        </w:fldChar>
      </w:r>
      <w:r w:rsidR="00292F2A">
        <w:rPr>
          <w:rFonts w:ascii="Palatino Linotype" w:eastAsia="SimSun" w:hAnsi="Palatino Linotype"/>
          <w:noProof/>
          <w:color w:val="000000"/>
          <w:sz w:val="20"/>
          <w:lang w:eastAsia="zh-CN"/>
        </w:rPr>
        <w:instrText xml:space="preserve"> ADDIN EN.CITE </w:instrText>
      </w:r>
      <w:r w:rsidR="00292F2A">
        <w:rPr>
          <w:rFonts w:ascii="Palatino Linotype" w:eastAsia="SimSun" w:hAnsi="Palatino Linotype"/>
          <w:noProof/>
          <w:color w:val="000000"/>
          <w:sz w:val="20"/>
          <w:lang w:eastAsia="zh-CN"/>
        </w:rPr>
        <w:fldChar w:fldCharType="begin">
          <w:fldData xml:space="preserve">PEVuZE5vdGU+PENpdGU+PEF1dGhvcj5WZXJiYW5jazwvQXV0aG9yPjxZZWFyPjIwMTE8L1llYXI+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</w:fldData>
        </w:fldChar>
      </w:r>
      <w:r w:rsidR="00292F2A">
        <w:rPr>
          <w:rFonts w:ascii="Palatino Linotype" w:eastAsia="SimSun" w:hAnsi="Palatino Linotype"/>
          <w:noProof/>
          <w:color w:val="000000"/>
          <w:sz w:val="20"/>
          <w:lang w:eastAsia="zh-CN"/>
        </w:rPr>
        <w:instrText xml:space="preserve"> ADDIN EN.CITE.DATA </w:instrText>
      </w:r>
      <w:r w:rsidR="00292F2A">
        <w:rPr>
          <w:rFonts w:ascii="Palatino Linotype" w:eastAsia="SimSun" w:hAnsi="Palatino Linotype"/>
          <w:noProof/>
          <w:color w:val="000000"/>
          <w:sz w:val="20"/>
          <w:lang w:eastAsia="zh-CN"/>
        </w:rPr>
      </w:r>
      <w:r w:rsidR="00292F2A">
        <w:rPr>
          <w:rFonts w:ascii="Palatino Linotype" w:eastAsia="SimSun" w:hAnsi="Palatino Linotype"/>
          <w:noProof/>
          <w:color w:val="000000"/>
          <w:sz w:val="20"/>
          <w:lang w:eastAsia="zh-CN"/>
        </w:rPr>
        <w:fldChar w:fldCharType="end"/>
      </w:r>
      <w:r w:rsidR="000B6272">
        <w:rPr>
          <w:rFonts w:ascii="Palatino Linotype" w:eastAsia="SimSun" w:hAnsi="Palatino Linotype"/>
          <w:noProof/>
          <w:color w:val="000000"/>
          <w:sz w:val="20"/>
          <w:lang w:eastAsia="zh-CN"/>
        </w:rPr>
      </w:r>
      <w:r w:rsidR="000B6272">
        <w:rPr>
          <w:rFonts w:ascii="Palatino Linotype" w:eastAsia="SimSun" w:hAnsi="Palatino Linotype"/>
          <w:noProof/>
          <w:color w:val="000000"/>
          <w:sz w:val="20"/>
          <w:lang w:eastAsia="zh-CN"/>
        </w:rPr>
        <w:fldChar w:fldCharType="separate"/>
      </w:r>
      <w:r w:rsidR="00292F2A">
        <w:rPr>
          <w:rFonts w:ascii="Palatino Linotype" w:eastAsia="SimSun" w:hAnsi="Palatino Linotype"/>
          <w:noProof/>
          <w:color w:val="000000"/>
          <w:sz w:val="20"/>
          <w:lang w:eastAsia="zh-CN"/>
        </w:rPr>
        <w:t>[7, 38]</w:t>
      </w:r>
      <w:r w:rsidR="000B6272">
        <w:rPr>
          <w:rFonts w:ascii="Palatino Linotype" w:eastAsia="SimSun" w:hAnsi="Palatino Linotype"/>
          <w:noProof/>
          <w:color w:val="000000"/>
          <w:sz w:val="20"/>
          <w:lang w:eastAsia="zh-CN"/>
        </w:rPr>
        <w:fldChar w:fldCharType="end"/>
      </w:r>
      <w:r w:rsidR="000B6272">
        <w:rPr>
          <w:rFonts w:ascii="Palatino Linotype" w:eastAsia="SimSun" w:hAnsi="Palatino Linotype"/>
          <w:noProof/>
          <w:color w:val="000000"/>
          <w:sz w:val="20"/>
          <w:lang w:eastAsia="zh-CN"/>
        </w:rPr>
        <w:t xml:space="preserve">. </w:t>
      </w:r>
      <w:r w:rsidR="00292F2A">
        <w:rPr>
          <w:rFonts w:ascii="Palatino Linotype" w:eastAsia="SimSun" w:hAnsi="Palatino Linotype"/>
          <w:noProof/>
          <w:color w:val="000000"/>
          <w:sz w:val="20"/>
          <w:lang w:eastAsia="zh-CN"/>
        </w:rPr>
        <w:t>This is</w:t>
      </w:r>
      <w:r w:rsidR="008A2E6C">
        <w:rPr>
          <w:rFonts w:ascii="Palatino Linotype" w:eastAsia="SimSun" w:hAnsi="Palatino Linotype"/>
          <w:noProof/>
          <w:color w:val="000000"/>
          <w:sz w:val="20"/>
          <w:lang w:eastAsia="zh-CN"/>
        </w:rPr>
        <w:t xml:space="preserve"> mainly</w:t>
      </w:r>
      <w:r w:rsidR="00292F2A">
        <w:rPr>
          <w:rFonts w:ascii="Palatino Linotype" w:eastAsia="SimSun" w:hAnsi="Palatino Linotype"/>
          <w:noProof/>
          <w:color w:val="000000"/>
          <w:sz w:val="20"/>
          <w:lang w:eastAsia="zh-CN"/>
        </w:rPr>
        <w:t xml:space="preserve"> because</w:t>
      </w:r>
      <w:r w:rsidR="000B6272">
        <w:rPr>
          <w:rFonts w:ascii="Palatino Linotype" w:eastAsia="SimSun" w:hAnsi="Palatino Linotype"/>
          <w:noProof/>
          <w:color w:val="000000"/>
          <w:sz w:val="20"/>
          <w:lang w:eastAsia="zh-CN"/>
        </w:rPr>
        <w:t xml:space="preserve"> inhalation drug therapies </w:t>
      </w:r>
      <w:r w:rsidR="00292F2A">
        <w:rPr>
          <w:rFonts w:ascii="Palatino Linotype" w:eastAsia="SimSun" w:hAnsi="Palatino Linotype"/>
          <w:noProof/>
          <w:color w:val="000000"/>
          <w:sz w:val="20"/>
          <w:lang w:eastAsia="zh-CN"/>
        </w:rPr>
        <w:t xml:space="preserve">are </w:t>
      </w:r>
      <w:r w:rsidR="000B6272">
        <w:rPr>
          <w:rFonts w:ascii="Palatino Linotype" w:eastAsia="SimSun" w:hAnsi="Palatino Linotype"/>
          <w:noProof/>
          <w:color w:val="000000"/>
          <w:sz w:val="20"/>
          <w:lang w:eastAsia="zh-CN"/>
        </w:rPr>
        <w:t>designed to maximize deposition in the lungs prior to exhalation</w:t>
      </w:r>
      <w:r w:rsidR="007C5BC0">
        <w:rPr>
          <w:rFonts w:ascii="Palatino Linotype" w:eastAsia="SimSun" w:hAnsi="Palatino Linotype"/>
          <w:noProof/>
          <w:color w:val="000000"/>
          <w:sz w:val="20"/>
          <w:lang w:eastAsia="zh-CN"/>
        </w:rPr>
        <w:t xml:space="preserve">. Indeed, </w:t>
      </w:r>
      <w:r w:rsidR="00721AEE">
        <w:rPr>
          <w:rFonts w:ascii="Palatino Linotype" w:eastAsia="SimSun" w:hAnsi="Palatino Linotype"/>
          <w:noProof/>
          <w:color w:val="000000"/>
          <w:sz w:val="20"/>
          <w:lang w:eastAsia="zh-CN"/>
        </w:rPr>
        <w:t>when using</w:t>
      </w:r>
      <w:r w:rsidR="007C5BC0">
        <w:rPr>
          <w:rFonts w:ascii="Palatino Linotype" w:eastAsia="SimSun" w:hAnsi="Palatino Linotype"/>
          <w:noProof/>
          <w:color w:val="000000"/>
          <w:sz w:val="20"/>
          <w:lang w:eastAsia="zh-CN"/>
        </w:rPr>
        <w:t xml:space="preserve"> </w:t>
      </w:r>
      <w:r w:rsidR="004726FE">
        <w:rPr>
          <w:rFonts w:ascii="Palatino Linotype" w:eastAsia="SimSun" w:hAnsi="Palatino Linotype"/>
          <w:noProof/>
          <w:color w:val="000000"/>
          <w:sz w:val="20"/>
          <w:lang w:eastAsia="zh-CN"/>
        </w:rPr>
        <w:t xml:space="preserve">a </w:t>
      </w:r>
      <w:r w:rsidR="007C5BC0">
        <w:rPr>
          <w:rFonts w:ascii="Palatino Linotype" w:eastAsia="SimSun" w:hAnsi="Palatino Linotype"/>
          <w:noProof/>
          <w:color w:val="000000"/>
          <w:sz w:val="20"/>
          <w:lang w:eastAsia="zh-CN"/>
        </w:rPr>
        <w:t xml:space="preserve">dry powder inhaler (DPI) or a pressurized metered-dose inhaler (pMDI), </w:t>
      </w:r>
      <w:r w:rsidR="00E214DB">
        <w:rPr>
          <w:rFonts w:ascii="Palatino Linotype" w:eastAsia="SimSun" w:hAnsi="Palatino Linotype"/>
          <w:noProof/>
          <w:color w:val="000000"/>
          <w:sz w:val="20"/>
          <w:lang w:eastAsia="zh-CN"/>
        </w:rPr>
        <w:t xml:space="preserve">proper drug inhalation techniques </w:t>
      </w:r>
      <w:r w:rsidR="00721AEE">
        <w:rPr>
          <w:rFonts w:ascii="Palatino Linotype" w:eastAsia="SimSun" w:hAnsi="Palatino Linotype"/>
          <w:noProof/>
          <w:color w:val="000000"/>
          <w:sz w:val="20"/>
          <w:lang w:eastAsia="zh-CN"/>
        </w:rPr>
        <w:t>c</w:t>
      </w:r>
      <w:r w:rsidR="00E214DB">
        <w:rPr>
          <w:rFonts w:ascii="Palatino Linotype" w:eastAsia="SimSun" w:hAnsi="Palatino Linotype"/>
          <w:noProof/>
          <w:color w:val="000000"/>
          <w:sz w:val="20"/>
          <w:lang w:eastAsia="zh-CN"/>
        </w:rPr>
        <w:t>all for</w:t>
      </w:r>
      <w:r w:rsidR="00721AEE">
        <w:rPr>
          <w:rFonts w:ascii="Palatino Linotype" w:eastAsia="SimSun" w:hAnsi="Palatino Linotype"/>
          <w:noProof/>
          <w:color w:val="000000"/>
          <w:sz w:val="20"/>
          <w:lang w:eastAsia="zh-CN"/>
        </w:rPr>
        <w:t xml:space="preserve"> a slow inhalation followed </w:t>
      </w:r>
      <w:r w:rsidR="007C5BC0">
        <w:rPr>
          <w:rFonts w:ascii="Palatino Linotype" w:eastAsia="SimSun" w:hAnsi="Palatino Linotype"/>
          <w:noProof/>
          <w:color w:val="000000"/>
          <w:sz w:val="20"/>
          <w:lang w:eastAsia="zh-CN"/>
        </w:rPr>
        <w:t>by a breath hold to allow for particles to settle in the airspaces</w:t>
      </w:r>
      <w:r w:rsidR="00721AEE">
        <w:rPr>
          <w:rFonts w:ascii="Palatino Linotype" w:eastAsia="SimSun" w:hAnsi="Palatino Linotype"/>
          <w:noProof/>
          <w:color w:val="000000"/>
          <w:sz w:val="20"/>
          <w:lang w:eastAsia="zh-CN"/>
        </w:rPr>
        <w:t xml:space="preserve">, minimizing the number of particles being exhaled </w:t>
      </w:r>
      <w:r w:rsidR="00721AEE">
        <w:rPr>
          <w:rFonts w:ascii="Palatino Linotype" w:eastAsia="SimSun" w:hAnsi="Palatino Linotype"/>
          <w:noProof/>
          <w:color w:val="000000"/>
          <w:sz w:val="20"/>
          <w:lang w:eastAsia="zh-CN"/>
        </w:rPr>
        <w:fldChar w:fldCharType="begin"/>
      </w:r>
      <w:r w:rsidR="00721AEE">
        <w:rPr>
          <w:rFonts w:ascii="Palatino Linotype" w:eastAsia="SimSun" w:hAnsi="Palatino Linotype"/>
          <w:noProof/>
          <w:color w:val="000000"/>
          <w:sz w:val="20"/>
          <w:lang w:eastAsia="zh-CN"/>
        </w:rPr>
        <w:instrText xml:space="preserve"> ADDIN EN.CITE &lt;EndNote&gt;&lt;Cite&gt;&lt;Author&gt;Laube&lt;/Author&gt;&lt;Year&gt;2011&lt;/Year&gt;&lt;RecNum&gt;3478&lt;/RecNum&gt;&lt;DisplayText&gt;[39]&lt;/DisplayText&gt;&lt;record&gt;&lt;rec-number&gt;3478&lt;/rec-number&gt;&lt;foreign-keys&gt;&lt;key app="EN" db-id="t959wazwe9fvvxex9wqvavdkvavff9pe0red" timestamp="1314387275"&gt;3478&lt;/key&gt;&lt;/foreign-keys&gt;&lt;ref-type name="Journal Article"&gt;17&lt;/ref-type&gt;&lt;contributors&gt;&lt;authors&gt;&lt;author&gt;Laube, B. L.&lt;/author&gt;&lt;author&gt;Janssens,H.M.&lt;/author&gt;&lt;author&gt;de Jongh,F.H.C.&lt;/author&gt;&lt;author&gt;Devadason,S.G.&lt;/author&gt;&lt;author&gt;Dhand,R.&lt;/author&gt;&lt;author&gt;Diot,P.&lt;/author&gt;&lt;author&gt;Everard,M.L.&lt;/author&gt;&lt;author&gt;Horvath,I.&lt;/author&gt;&lt;author&gt;Navalesi,P.&lt;/author&gt;&lt;author&gt;Voshaar,T.&lt;/author&gt;&lt;author&gt;Chrystyn, H.&lt;/author&gt;&lt;/authors&gt;&lt;/contributors&gt;&lt;titles&gt;&lt;title&gt;What the pulmonary specialist should know about the new inhalation therapies&lt;/title&gt;&lt;secondary-title&gt;Eur Respir J&lt;/secondary-title&gt;&lt;/titles&gt;&lt;periodical&gt;&lt;full-title&gt;Eur Respir J&lt;/full-title&gt;&lt;/periodical&gt;&lt;volume&gt;37&lt;/volume&gt;&lt;number&gt;1308-1331&lt;/number&gt;&lt;dates&gt;&lt;year&gt;2011&lt;/year&gt;&lt;/dates&gt;&lt;urls&gt;&lt;/urls&gt;&lt;/record&gt;&lt;/Cite&gt;&lt;/EndNote&gt;</w:instrText>
      </w:r>
      <w:r w:rsidR="00721AEE">
        <w:rPr>
          <w:rFonts w:ascii="Palatino Linotype" w:eastAsia="SimSun" w:hAnsi="Palatino Linotype"/>
          <w:noProof/>
          <w:color w:val="000000"/>
          <w:sz w:val="20"/>
          <w:lang w:eastAsia="zh-CN"/>
        </w:rPr>
        <w:fldChar w:fldCharType="separate"/>
      </w:r>
      <w:r w:rsidR="00721AEE">
        <w:rPr>
          <w:rFonts w:ascii="Palatino Linotype" w:eastAsia="SimSun" w:hAnsi="Palatino Linotype"/>
          <w:noProof/>
          <w:color w:val="000000"/>
          <w:sz w:val="20"/>
          <w:lang w:eastAsia="zh-CN"/>
        </w:rPr>
        <w:t>[39]</w:t>
      </w:r>
      <w:r w:rsidR="00721AEE">
        <w:rPr>
          <w:rFonts w:ascii="Palatino Linotype" w:eastAsia="SimSun" w:hAnsi="Palatino Linotype"/>
          <w:noProof/>
          <w:color w:val="000000"/>
          <w:sz w:val="20"/>
          <w:lang w:eastAsia="zh-CN"/>
        </w:rPr>
        <w:fldChar w:fldCharType="end"/>
      </w:r>
      <w:r w:rsidR="00721AEE">
        <w:rPr>
          <w:rFonts w:ascii="Palatino Linotype" w:eastAsia="SimSun" w:hAnsi="Palatino Linotype"/>
          <w:noProof/>
          <w:color w:val="000000"/>
          <w:sz w:val="20"/>
          <w:lang w:eastAsia="zh-CN"/>
        </w:rPr>
        <w:t>.</w:t>
      </w:r>
      <w:r w:rsidR="004726FE">
        <w:rPr>
          <w:rFonts w:ascii="Palatino Linotype" w:eastAsia="SimSun" w:hAnsi="Palatino Linotype"/>
          <w:noProof/>
          <w:color w:val="000000"/>
          <w:sz w:val="20"/>
          <w:lang w:eastAsia="zh-CN"/>
        </w:rPr>
        <w:t xml:space="preserve"> </w:t>
      </w:r>
      <w:r w:rsidR="00721AEE">
        <w:rPr>
          <w:rFonts w:ascii="Palatino Linotype" w:eastAsia="SimSun" w:hAnsi="Palatino Linotype"/>
          <w:noProof/>
          <w:color w:val="000000"/>
          <w:sz w:val="20"/>
          <w:lang w:eastAsia="zh-CN"/>
        </w:rPr>
        <w:t xml:space="preserve">However, poor inhalation technique can result in a significant fraction of </w:t>
      </w:r>
      <w:r w:rsidR="004726FE">
        <w:rPr>
          <w:rFonts w:ascii="Palatino Linotype" w:eastAsia="SimSun" w:hAnsi="Palatino Linotype"/>
          <w:noProof/>
          <w:color w:val="000000"/>
          <w:sz w:val="20"/>
          <w:lang w:eastAsia="zh-CN"/>
        </w:rPr>
        <w:t>exhaled</w:t>
      </w:r>
      <w:r w:rsidR="00721AEE">
        <w:rPr>
          <w:rFonts w:ascii="Palatino Linotype" w:eastAsia="SimSun" w:hAnsi="Palatino Linotype"/>
          <w:noProof/>
          <w:color w:val="000000"/>
          <w:sz w:val="20"/>
          <w:lang w:eastAsia="zh-CN"/>
        </w:rPr>
        <w:t xml:space="preserve"> aerosol</w:t>
      </w:r>
      <w:r w:rsidR="004726FE">
        <w:rPr>
          <w:rFonts w:ascii="Palatino Linotype" w:eastAsia="SimSun" w:hAnsi="Palatino Linotype"/>
          <w:noProof/>
          <w:color w:val="000000"/>
          <w:sz w:val="20"/>
          <w:lang w:eastAsia="zh-CN"/>
        </w:rPr>
        <w:t>.</w:t>
      </w:r>
      <w:r w:rsidR="00721AEE">
        <w:rPr>
          <w:rFonts w:ascii="Palatino Linotype" w:eastAsia="SimSun" w:hAnsi="Palatino Linotype"/>
          <w:noProof/>
          <w:color w:val="000000"/>
          <w:sz w:val="20"/>
          <w:lang w:eastAsia="zh-CN"/>
        </w:rPr>
        <w:t xml:space="preserve"> </w:t>
      </w:r>
      <w:r w:rsidR="004726FE">
        <w:rPr>
          <w:rFonts w:ascii="Palatino Linotype" w:eastAsia="SimSun" w:hAnsi="Palatino Linotype"/>
          <w:noProof/>
          <w:color w:val="000000"/>
          <w:sz w:val="20"/>
          <w:lang w:eastAsia="zh-CN"/>
        </w:rPr>
        <w:t>Also, d</w:t>
      </w:r>
      <w:r w:rsidR="00721AEE">
        <w:rPr>
          <w:rFonts w:ascii="Palatino Linotype" w:eastAsia="SimSun" w:hAnsi="Palatino Linotype"/>
          <w:noProof/>
          <w:color w:val="000000"/>
          <w:sz w:val="20"/>
          <w:lang w:eastAsia="zh-CN"/>
        </w:rPr>
        <w:t>rugs administered with nebulizers do not typically include a</w:t>
      </w:r>
      <w:r w:rsidR="004726FE">
        <w:rPr>
          <w:rFonts w:ascii="Palatino Linotype" w:eastAsia="SimSun" w:hAnsi="Palatino Linotype"/>
          <w:noProof/>
          <w:color w:val="000000"/>
          <w:sz w:val="20"/>
          <w:lang w:eastAsia="zh-CN"/>
        </w:rPr>
        <w:t>n</w:t>
      </w:r>
      <w:r w:rsidR="00721AEE">
        <w:rPr>
          <w:rFonts w:ascii="Palatino Linotype" w:eastAsia="SimSun" w:hAnsi="Palatino Linotype"/>
          <w:noProof/>
          <w:color w:val="000000"/>
          <w:sz w:val="20"/>
          <w:lang w:eastAsia="zh-CN"/>
        </w:rPr>
        <w:t xml:space="preserve"> end-inspirat</w:t>
      </w:r>
      <w:r w:rsidR="004726FE">
        <w:rPr>
          <w:rFonts w:ascii="Palatino Linotype" w:eastAsia="SimSun" w:hAnsi="Palatino Linotype"/>
          <w:noProof/>
          <w:color w:val="000000"/>
          <w:sz w:val="20"/>
          <w:lang w:eastAsia="zh-CN"/>
        </w:rPr>
        <w:t>o</w:t>
      </w:r>
      <w:r w:rsidR="00721AEE">
        <w:rPr>
          <w:rFonts w:ascii="Palatino Linotype" w:eastAsia="SimSun" w:hAnsi="Palatino Linotype"/>
          <w:noProof/>
          <w:color w:val="000000"/>
          <w:sz w:val="20"/>
          <w:lang w:eastAsia="zh-CN"/>
        </w:rPr>
        <w:t xml:space="preserve">ry breath- hold, which </w:t>
      </w:r>
      <w:r w:rsidR="004726FE">
        <w:rPr>
          <w:rFonts w:ascii="Palatino Linotype" w:eastAsia="SimSun" w:hAnsi="Palatino Linotype"/>
          <w:noProof/>
          <w:color w:val="000000"/>
          <w:sz w:val="20"/>
          <w:lang w:eastAsia="zh-CN"/>
        </w:rPr>
        <w:t>can result in</w:t>
      </w:r>
      <w:r w:rsidR="00721AEE">
        <w:rPr>
          <w:rFonts w:ascii="Palatino Linotype" w:eastAsia="SimSun" w:hAnsi="Palatino Linotype"/>
          <w:noProof/>
          <w:color w:val="000000"/>
          <w:sz w:val="20"/>
          <w:lang w:eastAsia="zh-CN"/>
        </w:rPr>
        <w:t xml:space="preserve"> </w:t>
      </w:r>
      <w:r w:rsidR="004726FE">
        <w:rPr>
          <w:rFonts w:ascii="Palatino Linotype" w:eastAsia="SimSun" w:hAnsi="Palatino Linotype"/>
          <w:noProof/>
          <w:color w:val="000000"/>
          <w:sz w:val="20"/>
          <w:lang w:eastAsia="zh-CN"/>
        </w:rPr>
        <w:t>significant exhaled fractions</w:t>
      </w:r>
      <w:r w:rsidR="000B6272">
        <w:rPr>
          <w:rFonts w:ascii="Palatino Linotype" w:eastAsia="SimSun" w:hAnsi="Palatino Linotype"/>
          <w:noProof/>
          <w:color w:val="000000"/>
          <w:sz w:val="20"/>
          <w:lang w:eastAsia="zh-CN"/>
        </w:rPr>
        <w:t xml:space="preserve">. </w:t>
      </w:r>
    </w:p>
    <w:p w14:paraId="3138D03B" w14:textId="2FC437DA" w:rsidR="00A843BE" w:rsidRDefault="004726FE" w:rsidP="00A843BE">
      <w:pPr>
        <w:pStyle w:val="PatentUS0-99"/>
        <w:numPr>
          <w:ilvl w:val="0"/>
          <w:numId w:val="0"/>
        </w:numPr>
        <w:snapToGrid w:val="0"/>
        <w:spacing w:after="0" w:line="240" w:lineRule="auto"/>
        <w:ind w:left="2606" w:firstLine="432"/>
        <w:rPr>
          <w:rFonts w:ascii="Palatino Linotype" w:eastAsia="SimSun" w:hAnsi="Palatino Linotype"/>
          <w:noProof/>
          <w:color w:val="000000"/>
          <w:sz w:val="20"/>
          <w:lang w:eastAsia="zh-CN"/>
        </w:rPr>
      </w:pPr>
      <w:r>
        <w:rPr>
          <w:rFonts w:ascii="Palatino Linotype" w:eastAsia="SimSun" w:hAnsi="Palatino Linotype"/>
          <w:noProof/>
          <w:color w:val="000000"/>
          <w:sz w:val="20"/>
          <w:lang w:eastAsia="zh-CN"/>
        </w:rPr>
        <w:t xml:space="preserve">Due to the paucity of </w:t>
      </w:r>
      <w:r w:rsidR="00E214DB">
        <w:rPr>
          <w:rFonts w:ascii="Palatino Linotype" w:eastAsia="SimSun" w:hAnsi="Palatino Linotype"/>
          <w:noProof/>
          <w:color w:val="000000"/>
          <w:sz w:val="20"/>
          <w:lang w:eastAsia="zh-CN"/>
        </w:rPr>
        <w:t>available</w:t>
      </w:r>
      <w:r>
        <w:rPr>
          <w:rFonts w:ascii="Palatino Linotype" w:eastAsia="SimSun" w:hAnsi="Palatino Linotype"/>
          <w:noProof/>
          <w:color w:val="000000"/>
          <w:sz w:val="20"/>
          <w:lang w:eastAsia="zh-CN"/>
        </w:rPr>
        <w:t xml:space="preserve"> data </w:t>
      </w:r>
      <w:r w:rsidR="00E214DB">
        <w:rPr>
          <w:rFonts w:ascii="Palatino Linotype" w:eastAsia="SimSun" w:hAnsi="Palatino Linotype"/>
          <w:noProof/>
          <w:color w:val="000000"/>
          <w:sz w:val="20"/>
          <w:lang w:eastAsia="zh-CN"/>
        </w:rPr>
        <w:t xml:space="preserve">for </w:t>
      </w:r>
      <w:r>
        <w:rPr>
          <w:rFonts w:ascii="Palatino Linotype" w:eastAsia="SimSun" w:hAnsi="Palatino Linotype"/>
          <w:noProof/>
          <w:color w:val="000000"/>
          <w:sz w:val="20"/>
          <w:lang w:eastAsia="zh-CN"/>
        </w:rPr>
        <w:t>ex</w:t>
      </w:r>
      <w:r w:rsidR="00E214DB">
        <w:rPr>
          <w:rFonts w:ascii="Palatino Linotype" w:eastAsia="SimSun" w:hAnsi="Palatino Linotype"/>
          <w:noProof/>
          <w:color w:val="000000"/>
          <w:sz w:val="20"/>
          <w:lang w:eastAsia="zh-CN"/>
        </w:rPr>
        <w:t>halation mode</w:t>
      </w:r>
      <w:r>
        <w:rPr>
          <w:rFonts w:ascii="Palatino Linotype" w:eastAsia="SimSun" w:hAnsi="Palatino Linotype"/>
          <w:noProof/>
          <w:color w:val="000000"/>
          <w:sz w:val="20"/>
          <w:lang w:eastAsia="zh-CN"/>
        </w:rPr>
        <w:t xml:space="preserve">, some </w:t>
      </w:r>
      <w:r w:rsidR="008D2274">
        <w:rPr>
          <w:rFonts w:ascii="Palatino Linotype" w:eastAsia="SimSun" w:hAnsi="Palatino Linotype"/>
          <w:noProof/>
          <w:color w:val="000000"/>
          <w:sz w:val="20"/>
          <w:lang w:eastAsia="zh-CN"/>
        </w:rPr>
        <w:t xml:space="preserve">authors </w:t>
      </w:r>
      <w:r w:rsidR="000A5B17">
        <w:rPr>
          <w:rFonts w:ascii="Palatino Linotype" w:eastAsia="SimSun" w:hAnsi="Palatino Linotype"/>
          <w:noProof/>
          <w:color w:val="000000"/>
          <w:sz w:val="20"/>
          <w:lang w:eastAsia="zh-CN"/>
        </w:rPr>
        <w:t xml:space="preserve">have suggested that deposition in the oral cavity during exhalation could be neglected </w:t>
      </w:r>
      <w:r w:rsidR="000A5B17">
        <w:rPr>
          <w:rFonts w:ascii="Palatino Linotype" w:eastAsia="SimSun" w:hAnsi="Palatino Linotype"/>
          <w:noProof/>
          <w:color w:val="000000"/>
          <w:sz w:val="20"/>
          <w:lang w:eastAsia="zh-CN"/>
        </w:rPr>
        <w:fldChar w:fldCharType="begin"/>
      </w:r>
      <w:r w:rsidR="000A5B17">
        <w:rPr>
          <w:rFonts w:ascii="Palatino Linotype" w:eastAsia="SimSun" w:hAnsi="Palatino Linotype"/>
          <w:noProof/>
          <w:color w:val="000000"/>
          <w:sz w:val="20"/>
          <w:lang w:eastAsia="zh-CN"/>
        </w:rPr>
        <w:instrText xml:space="preserve"> ADDIN EN.CITE &lt;EndNote&gt;&lt;Cite&gt;&lt;Author&gt;Stahlhofen&lt;/Author&gt;&lt;Year&gt;1989&lt;/Year&gt;&lt;RecNum&gt;3119&lt;/RecNum&gt;&lt;DisplayText&gt;[29]&lt;/DisplayText&gt;&lt;record&gt;&lt;rec-number&gt;3119&lt;/rec-number&gt;&lt;foreign-keys&gt;&lt;key app="EN" db-id="t959wazwe9fvvxex9wqvavdkvavff9pe0red" timestamp="1288637599"&gt;3119&lt;/key&gt;&lt;/foreign-keys&gt;&lt;ref-type name="Journal Article"&gt;17&lt;/ref-type&gt;&lt;contributors&gt;&lt;authors&gt;&lt;author&gt;Stahlhofen, W.&lt;/author&gt;&lt;author&gt;Rudolf, G.&lt;/author&gt;&lt;author&gt;James, A. C.&lt;/author&gt;&lt;/authors&gt;&lt;/contributors&gt;&lt;titles&gt;&lt;title&gt;Intercomparison of experimental regional aerosol deposition data&lt;/title&gt;&lt;secondary-title&gt;Journal of Aerosol Medicine&lt;/secondary-title&gt;&lt;/titles&gt;&lt;periodical&gt;&lt;full-title&gt;Journal of Aerosol Medicine&lt;/full-title&gt;&lt;/periodical&gt;&lt;pages&gt;285-308&lt;/pages&gt;&lt;volume&gt;2  &lt;/volume&gt;&lt;number&gt;3&lt;/number&gt;&lt;reprint-edition&gt;NOT IN FILE&lt;/reprint-edition&gt;&lt;keywords&gt;&lt;keyword&gt;aerosol deposition&lt;/keyword&gt;&lt;keyword&gt;deposition&lt;/keyword&gt;&lt;/keywords&gt;&lt;dates&gt;&lt;year&gt;1989&lt;/year&gt;&lt;/dates&gt;&lt;urls&gt;&lt;/urls&gt;&lt;/record&gt;&lt;/Cite&gt;&lt;/EndNote&gt;</w:instrText>
      </w:r>
      <w:r w:rsidR="000A5B17">
        <w:rPr>
          <w:rFonts w:ascii="Palatino Linotype" w:eastAsia="SimSun" w:hAnsi="Palatino Linotype"/>
          <w:noProof/>
          <w:color w:val="000000"/>
          <w:sz w:val="20"/>
          <w:lang w:eastAsia="zh-CN"/>
        </w:rPr>
        <w:fldChar w:fldCharType="separate"/>
      </w:r>
      <w:r w:rsidR="000A5B17">
        <w:rPr>
          <w:rFonts w:ascii="Palatino Linotype" w:eastAsia="SimSun" w:hAnsi="Palatino Linotype"/>
          <w:noProof/>
          <w:color w:val="000000"/>
          <w:sz w:val="20"/>
          <w:lang w:eastAsia="zh-CN"/>
        </w:rPr>
        <w:t>[29]</w:t>
      </w:r>
      <w:r w:rsidR="000A5B17">
        <w:rPr>
          <w:rFonts w:ascii="Palatino Linotype" w:eastAsia="SimSun" w:hAnsi="Palatino Linotype"/>
          <w:noProof/>
          <w:color w:val="000000"/>
          <w:sz w:val="20"/>
          <w:lang w:eastAsia="zh-CN"/>
        </w:rPr>
        <w:fldChar w:fldCharType="end"/>
      </w:r>
      <w:r w:rsidR="000A5B17">
        <w:rPr>
          <w:rFonts w:ascii="Palatino Linotype" w:eastAsia="SimSun" w:hAnsi="Palatino Linotype"/>
          <w:noProof/>
          <w:color w:val="000000"/>
          <w:sz w:val="20"/>
          <w:lang w:eastAsia="zh-CN"/>
        </w:rPr>
        <w:t xml:space="preserve"> while other</w:t>
      </w:r>
      <w:r w:rsidR="008A2E6C">
        <w:rPr>
          <w:rFonts w:ascii="Palatino Linotype" w:eastAsia="SimSun" w:hAnsi="Palatino Linotype"/>
          <w:noProof/>
          <w:color w:val="000000"/>
          <w:sz w:val="20"/>
          <w:lang w:eastAsia="zh-CN"/>
        </w:rPr>
        <w:t>s</w:t>
      </w:r>
      <w:r w:rsidR="000A5B17">
        <w:rPr>
          <w:rFonts w:ascii="Palatino Linotype" w:eastAsia="SimSun" w:hAnsi="Palatino Linotype"/>
          <w:noProof/>
          <w:color w:val="000000"/>
          <w:sz w:val="20"/>
          <w:lang w:eastAsia="zh-CN"/>
        </w:rPr>
        <w:t xml:space="preserve"> </w:t>
      </w:r>
      <w:r>
        <w:rPr>
          <w:rFonts w:ascii="Palatino Linotype" w:eastAsia="SimSun" w:hAnsi="Palatino Linotype"/>
          <w:noProof/>
          <w:color w:val="000000"/>
          <w:sz w:val="20"/>
          <w:lang w:eastAsia="zh-CN"/>
        </w:rPr>
        <w:t>have proposed that inspirat</w:t>
      </w:r>
      <w:r w:rsidR="000A5B17">
        <w:rPr>
          <w:rFonts w:ascii="Palatino Linotype" w:eastAsia="SimSun" w:hAnsi="Palatino Linotype"/>
          <w:noProof/>
          <w:color w:val="000000"/>
          <w:sz w:val="20"/>
          <w:lang w:eastAsia="zh-CN"/>
        </w:rPr>
        <w:t>o</w:t>
      </w:r>
      <w:r>
        <w:rPr>
          <w:rFonts w:ascii="Palatino Linotype" w:eastAsia="SimSun" w:hAnsi="Palatino Linotype"/>
          <w:noProof/>
          <w:color w:val="000000"/>
          <w:sz w:val="20"/>
          <w:lang w:eastAsia="zh-CN"/>
        </w:rPr>
        <w:t xml:space="preserve">ry and expiratory deposition efficiency in the oral cavity should be considered to be equal </w:t>
      </w:r>
      <w:r w:rsidR="00922672">
        <w:rPr>
          <w:rFonts w:ascii="Palatino Linotype" w:eastAsia="SimSun" w:hAnsi="Palatino Linotype"/>
          <w:noProof/>
          <w:color w:val="000000"/>
          <w:sz w:val="20"/>
          <w:lang w:eastAsia="zh-CN"/>
        </w:rPr>
        <w:fldChar w:fldCharType="begin">
          <w:fldData xml:space="preserve">PEVuZE5vdGU+PENpdGU+PEF1dGhvcj5DaGVuZzwvQXV0aG9yPjxZZWFyPjIwMDM8L1llYXI+PFJl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</w:fldData>
        </w:fldChar>
      </w:r>
      <w:r w:rsidR="00922672">
        <w:rPr>
          <w:rFonts w:ascii="Palatino Linotype" w:eastAsia="SimSun" w:hAnsi="Palatino Linotype"/>
          <w:noProof/>
          <w:color w:val="000000"/>
          <w:sz w:val="20"/>
          <w:lang w:eastAsia="zh-CN"/>
        </w:rPr>
        <w:instrText xml:space="preserve"> ADDIN EN.CITE </w:instrText>
      </w:r>
      <w:r w:rsidR="00922672">
        <w:rPr>
          <w:rFonts w:ascii="Palatino Linotype" w:eastAsia="SimSun" w:hAnsi="Palatino Linotype"/>
          <w:noProof/>
          <w:color w:val="000000"/>
          <w:sz w:val="20"/>
          <w:lang w:eastAsia="zh-CN"/>
        </w:rPr>
        <w:fldChar w:fldCharType="begin">
          <w:fldData xml:space="preserve">PEVuZE5vdGU+PENpdGU+PEF1dGhvcj5DaGVuZzwvQXV0aG9yPjxZZWFyPjIwMDM8L1llYXI+PFJl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</w:fldData>
        </w:fldChar>
      </w:r>
      <w:r w:rsidR="00922672">
        <w:rPr>
          <w:rFonts w:ascii="Palatino Linotype" w:eastAsia="SimSun" w:hAnsi="Palatino Linotype"/>
          <w:noProof/>
          <w:color w:val="000000"/>
          <w:sz w:val="20"/>
          <w:lang w:eastAsia="zh-CN"/>
        </w:rPr>
        <w:instrText xml:space="preserve"> ADDIN EN.CITE.DATA </w:instrText>
      </w:r>
      <w:r w:rsidR="00922672">
        <w:rPr>
          <w:rFonts w:ascii="Palatino Linotype" w:eastAsia="SimSun" w:hAnsi="Palatino Linotype"/>
          <w:noProof/>
          <w:color w:val="000000"/>
          <w:sz w:val="20"/>
          <w:lang w:eastAsia="zh-CN"/>
        </w:rPr>
      </w:r>
      <w:r w:rsidR="00922672">
        <w:rPr>
          <w:rFonts w:ascii="Palatino Linotype" w:eastAsia="SimSun" w:hAnsi="Palatino Linotype"/>
          <w:noProof/>
          <w:color w:val="000000"/>
          <w:sz w:val="20"/>
          <w:lang w:eastAsia="zh-CN"/>
        </w:rPr>
        <w:fldChar w:fldCharType="end"/>
      </w:r>
      <w:r w:rsidR="00922672">
        <w:rPr>
          <w:rFonts w:ascii="Palatino Linotype" w:eastAsia="SimSun" w:hAnsi="Palatino Linotype"/>
          <w:noProof/>
          <w:color w:val="000000"/>
          <w:sz w:val="20"/>
          <w:lang w:eastAsia="zh-CN"/>
        </w:rPr>
      </w:r>
      <w:r w:rsidR="00922672">
        <w:rPr>
          <w:rFonts w:ascii="Palatino Linotype" w:eastAsia="SimSun" w:hAnsi="Palatino Linotype"/>
          <w:noProof/>
          <w:color w:val="000000"/>
          <w:sz w:val="20"/>
          <w:lang w:eastAsia="zh-CN"/>
        </w:rPr>
        <w:fldChar w:fldCharType="separate"/>
      </w:r>
      <w:r w:rsidR="00922672">
        <w:rPr>
          <w:rFonts w:ascii="Palatino Linotype" w:eastAsia="SimSun" w:hAnsi="Palatino Linotype"/>
          <w:noProof/>
          <w:color w:val="000000"/>
          <w:sz w:val="20"/>
          <w:lang w:eastAsia="zh-CN"/>
        </w:rPr>
        <w:t>[7, 40]</w:t>
      </w:r>
      <w:r w:rsidR="00922672">
        <w:rPr>
          <w:rFonts w:ascii="Palatino Linotype" w:eastAsia="SimSun" w:hAnsi="Palatino Linotype"/>
          <w:noProof/>
          <w:color w:val="000000"/>
          <w:sz w:val="20"/>
          <w:lang w:eastAsia="zh-CN"/>
        </w:rPr>
        <w:fldChar w:fldCharType="end"/>
      </w:r>
      <w:r w:rsidR="00922672">
        <w:rPr>
          <w:rFonts w:ascii="Palatino Linotype" w:eastAsia="SimSun" w:hAnsi="Palatino Linotype"/>
          <w:noProof/>
          <w:color w:val="000000"/>
          <w:sz w:val="20"/>
          <w:lang w:eastAsia="zh-CN"/>
        </w:rPr>
        <w:t>.</w:t>
      </w:r>
      <w:r w:rsidR="000A5B17">
        <w:rPr>
          <w:rFonts w:ascii="Palatino Linotype" w:eastAsia="SimSun" w:hAnsi="Palatino Linotype"/>
          <w:noProof/>
          <w:color w:val="000000"/>
          <w:sz w:val="20"/>
          <w:lang w:eastAsia="zh-CN"/>
        </w:rPr>
        <w:t xml:space="preserve"> Our data suggest the latter to be a reasonable </w:t>
      </w:r>
      <w:r w:rsidR="00A843BE">
        <w:rPr>
          <w:rFonts w:ascii="Palatino Linotype" w:eastAsia="SimSun" w:hAnsi="Palatino Linotype"/>
          <w:noProof/>
          <w:color w:val="000000"/>
          <w:sz w:val="20"/>
          <w:lang w:eastAsia="zh-CN"/>
        </w:rPr>
        <w:t>hypothesis</w:t>
      </w:r>
      <w:r w:rsidR="000A5B17">
        <w:rPr>
          <w:rFonts w:ascii="Palatino Linotype" w:eastAsia="SimSun" w:hAnsi="Palatino Linotype"/>
          <w:noProof/>
          <w:color w:val="000000"/>
          <w:sz w:val="20"/>
          <w:lang w:eastAsia="zh-CN"/>
        </w:rPr>
        <w:t>, at least for micron-sized particles</w:t>
      </w:r>
      <w:r w:rsidR="008071D2">
        <w:rPr>
          <w:rFonts w:ascii="Palatino Linotype" w:eastAsia="SimSun" w:hAnsi="Palatino Linotype"/>
          <w:noProof/>
          <w:color w:val="000000"/>
          <w:sz w:val="20"/>
          <w:lang w:eastAsia="zh-CN"/>
        </w:rPr>
        <w:t>.</w:t>
      </w:r>
      <w:r w:rsidR="000A5B17">
        <w:rPr>
          <w:rFonts w:ascii="Palatino Linotype" w:eastAsia="SimSun" w:hAnsi="Palatino Linotype"/>
          <w:noProof/>
          <w:color w:val="000000"/>
          <w:sz w:val="20"/>
          <w:lang w:eastAsia="zh-CN"/>
        </w:rPr>
        <w:t xml:space="preserve"> Indeed, there</w:t>
      </w:r>
      <w:r w:rsidR="00922672">
        <w:rPr>
          <w:rFonts w:ascii="Palatino Linotype" w:eastAsia="SimSun" w:hAnsi="Palatino Linotype"/>
          <w:noProof/>
          <w:color w:val="000000"/>
          <w:sz w:val="20"/>
          <w:lang w:eastAsia="zh-CN"/>
        </w:rPr>
        <w:t xml:space="preserve"> was no significant difference between </w:t>
      </w:r>
      <w:r w:rsidR="000A5B17">
        <w:rPr>
          <w:rFonts w:ascii="Palatino Linotype" w:eastAsia="SimSun" w:hAnsi="Palatino Linotype"/>
          <w:noProof/>
          <w:color w:val="000000"/>
          <w:sz w:val="20"/>
          <w:lang w:eastAsia="zh-CN"/>
        </w:rPr>
        <w:t>ins</w:t>
      </w:r>
      <w:r w:rsidR="00922672">
        <w:rPr>
          <w:rFonts w:ascii="Palatino Linotype" w:eastAsia="SimSun" w:hAnsi="Palatino Linotype"/>
          <w:noProof/>
          <w:color w:val="000000"/>
          <w:sz w:val="20"/>
          <w:lang w:eastAsia="zh-CN"/>
        </w:rPr>
        <w:t>piratory and expirat</w:t>
      </w:r>
      <w:r w:rsidR="000A5B17">
        <w:rPr>
          <w:rFonts w:ascii="Palatino Linotype" w:eastAsia="SimSun" w:hAnsi="Palatino Linotype"/>
          <w:noProof/>
          <w:color w:val="000000"/>
          <w:sz w:val="20"/>
          <w:lang w:eastAsia="zh-CN"/>
        </w:rPr>
        <w:t>o</w:t>
      </w:r>
      <w:r w:rsidR="00922672">
        <w:rPr>
          <w:rFonts w:ascii="Palatino Linotype" w:eastAsia="SimSun" w:hAnsi="Palatino Linotype"/>
          <w:noProof/>
          <w:color w:val="000000"/>
          <w:sz w:val="20"/>
          <w:lang w:eastAsia="zh-CN"/>
        </w:rPr>
        <w:t>ry deposition in the oral cavity</w:t>
      </w:r>
      <w:r w:rsidR="000A5B17">
        <w:rPr>
          <w:rFonts w:ascii="Palatino Linotype" w:eastAsia="SimSun" w:hAnsi="Palatino Linotype"/>
          <w:noProof/>
          <w:color w:val="000000"/>
          <w:sz w:val="20"/>
          <w:lang w:eastAsia="zh-CN"/>
        </w:rPr>
        <w:t xml:space="preserve"> for this size range (Figure 5).</w:t>
      </w:r>
      <w:r w:rsidR="00A843BE">
        <w:rPr>
          <w:rFonts w:ascii="Palatino Linotype" w:eastAsia="SimSun" w:hAnsi="Palatino Linotype"/>
          <w:noProof/>
          <w:color w:val="000000"/>
          <w:sz w:val="20"/>
          <w:lang w:eastAsia="zh-CN"/>
        </w:rPr>
        <w:t xml:space="preserve"> This is also supported by data from Verbanck et al </w:t>
      </w:r>
      <w:r w:rsidR="00A843BE">
        <w:rPr>
          <w:rFonts w:ascii="Palatino Linotype" w:eastAsia="SimSun" w:hAnsi="Palatino Linotype"/>
          <w:noProof/>
          <w:color w:val="000000"/>
          <w:sz w:val="20"/>
          <w:lang w:eastAsia="zh-CN"/>
        </w:rPr>
        <w:fldChar w:fldCharType="begin"/>
      </w:r>
      <w:r w:rsidR="00A843BE">
        <w:rPr>
          <w:rFonts w:ascii="Palatino Linotype" w:eastAsia="SimSun" w:hAnsi="Palatino Linotype"/>
          <w:noProof/>
          <w:color w:val="000000"/>
          <w:sz w:val="20"/>
          <w:lang w:eastAsia="zh-CN"/>
        </w:rPr>
        <w:instrText xml:space="preserve"> ADDIN EN.CITE &lt;EndNote&gt;&lt;Cite&gt;&lt;Author&gt;Verbanck&lt;/Author&gt;&lt;Year&gt;2011&lt;/Year&gt;&lt;RecNum&gt;4255&lt;/RecNum&gt;&lt;DisplayText&gt;[38]&lt;/DisplayText&gt;&lt;record&gt;&lt;rec-number&gt;4255&lt;/rec-number&gt;&lt;foreign-keys&gt;&lt;key app="EN" db-id="t959wazwe9fvvxex9wqvavdkvavff9pe0red" timestamp="1644452427"&gt;4255&lt;/key&gt;&lt;/foreign-keys&gt;&lt;ref-type name="Journal Article"&gt;17&lt;/ref-type&gt;&lt;contributors&gt;&lt;authors&gt;&lt;author&gt;Verbanck, S.&lt;/author&gt;&lt;author&gt;Kalsi, H. S.&lt;/author&gt;&lt;author&gt;Biddiscombe, M. F.&lt;/author&gt;&lt;author&gt;Agnihotri, V.&lt;/author&gt;&lt;author&gt;Belkassem, B.&lt;/author&gt;&lt;author&gt;Lacor, C.&lt;/author&gt;&lt;author&gt;Usmani, O. S.&lt;/author&gt;&lt;/authors&gt;&lt;/contributors&gt;&lt;auth-address&gt;Respiratory Division, University Hospital UZ Brussel, Brussels, Belgium. sylvia.verbanck@uzbrussel.be&lt;/auth-address&gt;&lt;titles&gt;&lt;title&gt;Inspiratory and expiratory aerosol deposition in the upper airway&lt;/title&gt;&lt;secondary-title&gt;Inhal Toxicol&lt;/secondary-title&gt;&lt;/titles&gt;&lt;periodical&gt;&lt;full-title&gt;Inhal Toxicol&lt;/full-title&gt;&lt;/periodical&gt;&lt;pages&gt;104-11&lt;/pages&gt;&lt;volume&gt;23&lt;/volume&gt;&lt;number&gt;2&lt;/number&gt;&lt;keywords&gt;&lt;keyword&gt;Administration, Inhalation&lt;/keyword&gt;&lt;keyword&gt;*Aerosols&lt;/keyword&gt;&lt;keyword&gt;Air Pollutants/pharmacokinetics&lt;/keyword&gt;&lt;keyword&gt;Computational Biology/methods&lt;/keyword&gt;&lt;keyword&gt;Computer Simulation&lt;/keyword&gt;&lt;keyword&gt;*Exhalation&lt;/keyword&gt;&lt;keyword&gt;Humans&lt;/keyword&gt;&lt;keyword&gt;*Inhalation&lt;/keyword&gt;&lt;keyword&gt;Models, Anatomic&lt;/keyword&gt;&lt;keyword&gt;Mucus/metabolism&lt;/keyword&gt;&lt;keyword&gt;Particle Size&lt;/keyword&gt;&lt;keyword&gt;Pharmaceutical Preparations/administration &amp;amp; dosage&lt;/keyword&gt;&lt;keyword&gt;Radionuclide Imaging&lt;/keyword&gt;&lt;keyword&gt;Respiratory System/*anatomy &amp;amp; histology/metabolism&lt;/keyword&gt;&lt;keyword&gt;Tissue Distribution&lt;/keyword&gt;&lt;/keywords&gt;&lt;dates&gt;&lt;year&gt;2011&lt;/year&gt;&lt;pub-dates&gt;&lt;date&gt;Feb&lt;/date&gt;&lt;/pub-dates&gt;&lt;/dates&gt;&lt;isbn&gt;0895-8378&lt;/isbn&gt;&lt;accession-num&gt;21309663&lt;/accession-num&gt;&lt;urls&gt;&lt;/urls&gt;&lt;electronic-resource-num&gt;10.3109/08958378.2010.547535&lt;/electronic-resource-num&gt;&lt;remote-database-provider&gt;NLM&lt;/remote-database-provider&gt;&lt;language&gt;eng&lt;/language&gt;&lt;/record&gt;&lt;/Cite&gt;&lt;/EndNote&gt;</w:instrText>
      </w:r>
      <w:r w:rsidR="00A843BE">
        <w:rPr>
          <w:rFonts w:ascii="Palatino Linotype" w:eastAsia="SimSun" w:hAnsi="Palatino Linotype"/>
          <w:noProof/>
          <w:color w:val="000000"/>
          <w:sz w:val="20"/>
          <w:lang w:eastAsia="zh-CN"/>
        </w:rPr>
        <w:fldChar w:fldCharType="separate"/>
      </w:r>
      <w:r w:rsidR="00A843BE">
        <w:rPr>
          <w:rFonts w:ascii="Palatino Linotype" w:eastAsia="SimSun" w:hAnsi="Palatino Linotype"/>
          <w:noProof/>
          <w:color w:val="000000"/>
          <w:sz w:val="20"/>
          <w:lang w:eastAsia="zh-CN"/>
        </w:rPr>
        <w:t>[38]</w:t>
      </w:r>
      <w:r w:rsidR="00A843BE">
        <w:rPr>
          <w:rFonts w:ascii="Palatino Linotype" w:eastAsia="SimSun" w:hAnsi="Palatino Linotype"/>
          <w:noProof/>
          <w:color w:val="000000"/>
          <w:sz w:val="20"/>
          <w:lang w:eastAsia="zh-CN"/>
        </w:rPr>
        <w:fldChar w:fldCharType="end"/>
      </w:r>
      <w:r w:rsidR="008D2274">
        <w:rPr>
          <w:rFonts w:ascii="Palatino Linotype" w:eastAsia="SimSun" w:hAnsi="Palatino Linotype"/>
          <w:noProof/>
          <w:color w:val="000000"/>
          <w:sz w:val="20"/>
          <w:lang w:eastAsia="zh-CN"/>
        </w:rPr>
        <w:t>, albeit performed in a single oral airway geometry,</w:t>
      </w:r>
      <w:r w:rsidR="00A843BE">
        <w:rPr>
          <w:rFonts w:ascii="Palatino Linotype" w:eastAsia="SimSun" w:hAnsi="Palatino Linotype"/>
          <w:noProof/>
          <w:color w:val="000000"/>
          <w:sz w:val="20"/>
          <w:lang w:eastAsia="zh-CN"/>
        </w:rPr>
        <w:t xml:space="preserve"> that show</w:t>
      </w:r>
      <w:r w:rsidR="008A2E6C">
        <w:rPr>
          <w:rFonts w:ascii="Palatino Linotype" w:eastAsia="SimSun" w:hAnsi="Palatino Linotype"/>
          <w:noProof/>
          <w:color w:val="000000"/>
          <w:sz w:val="20"/>
          <w:lang w:eastAsia="zh-CN"/>
        </w:rPr>
        <w:t>ed</w:t>
      </w:r>
      <w:r w:rsidR="00A843BE">
        <w:rPr>
          <w:rFonts w:ascii="Palatino Linotype" w:eastAsia="SimSun" w:hAnsi="Palatino Linotype"/>
          <w:noProof/>
          <w:color w:val="000000"/>
          <w:sz w:val="20"/>
          <w:lang w:eastAsia="zh-CN"/>
        </w:rPr>
        <w:t xml:space="preserve"> almost identical </w:t>
      </w:r>
      <w:r w:rsidR="008A2E6C">
        <w:rPr>
          <w:rFonts w:ascii="Palatino Linotype" w:eastAsia="SimSun" w:hAnsi="Palatino Linotype"/>
          <w:noProof/>
          <w:color w:val="000000"/>
          <w:sz w:val="20"/>
          <w:lang w:eastAsia="zh-CN"/>
        </w:rPr>
        <w:t xml:space="preserve">oral </w:t>
      </w:r>
      <w:r w:rsidR="00A843BE">
        <w:rPr>
          <w:rFonts w:ascii="Palatino Linotype" w:eastAsia="SimSun" w:hAnsi="Palatino Linotype"/>
          <w:noProof/>
          <w:color w:val="000000"/>
          <w:sz w:val="20"/>
          <w:lang w:eastAsia="zh-CN"/>
        </w:rPr>
        <w:t>deposition curves for inspiration and expiration for experiments performed with 3 and 6 µm particles.</w:t>
      </w:r>
    </w:p>
    <w:p w14:paraId="652253D0" w14:textId="2A6D11FC" w:rsidR="008071D2" w:rsidRPr="00D14FED" w:rsidRDefault="00DF5814" w:rsidP="00D14FED">
      <w:pPr>
        <w:pStyle w:val="MDPI21heading1"/>
        <w:spacing w:before="0" w:after="0" w:line="240" w:lineRule="auto"/>
        <w:ind w:left="2606" w:firstLine="432"/>
        <w:jc w:val="both"/>
        <w:rPr>
          <w:b w:val="0"/>
          <w:bCs/>
          <w:color w:val="000000" w:themeColor="text1"/>
        </w:rPr>
      </w:pPr>
      <w:r w:rsidRPr="00D14FED">
        <w:rPr>
          <w:rFonts w:eastAsia="SimSun"/>
          <w:b w:val="0"/>
          <w:bCs/>
          <w:noProof/>
          <w:lang w:eastAsia="zh-CN"/>
        </w:rPr>
        <w:t xml:space="preserve">In terms of regional deposition, </w:t>
      </w:r>
      <w:r w:rsidR="00B60E24">
        <w:rPr>
          <w:rFonts w:eastAsia="SimSun"/>
          <w:b w:val="0"/>
          <w:bCs/>
          <w:noProof/>
          <w:lang w:eastAsia="zh-CN"/>
        </w:rPr>
        <w:t xml:space="preserve">intrasubject </w:t>
      </w:r>
      <w:r w:rsidRPr="00D14FED">
        <w:rPr>
          <w:rFonts w:eastAsia="SimSun"/>
          <w:b w:val="0"/>
          <w:bCs/>
          <w:noProof/>
          <w:lang w:eastAsia="zh-CN"/>
        </w:rPr>
        <w:t>differences were observed when airflow direction was reversed. While during ins</w:t>
      </w:r>
      <w:r w:rsidR="00617A12" w:rsidRPr="00D14FED">
        <w:rPr>
          <w:rFonts w:eastAsia="SimSun"/>
          <w:b w:val="0"/>
          <w:bCs/>
          <w:noProof/>
          <w:lang w:eastAsia="zh-CN"/>
        </w:rPr>
        <w:t>piration</w:t>
      </w:r>
      <w:r w:rsidRPr="00D14FED">
        <w:rPr>
          <w:rFonts w:eastAsia="SimSun"/>
          <w:b w:val="0"/>
          <w:bCs/>
          <w:noProof/>
          <w:lang w:eastAsia="zh-CN"/>
        </w:rPr>
        <w:t xml:space="preserve">, hot spots were mainly </w:t>
      </w:r>
      <w:r w:rsidR="00617A12" w:rsidRPr="00D14FED">
        <w:rPr>
          <w:rFonts w:eastAsia="SimSun"/>
          <w:b w:val="0"/>
          <w:bCs/>
          <w:noProof/>
          <w:lang w:eastAsia="zh-CN"/>
        </w:rPr>
        <w:t xml:space="preserve">found </w:t>
      </w:r>
      <w:r w:rsidRPr="00D14FED">
        <w:rPr>
          <w:rFonts w:eastAsia="SimSun"/>
          <w:b w:val="0"/>
          <w:bCs/>
          <w:noProof/>
          <w:lang w:eastAsia="zh-CN"/>
        </w:rPr>
        <w:t xml:space="preserve">in the </w:t>
      </w:r>
      <w:r w:rsidR="004667E5">
        <w:rPr>
          <w:rFonts w:eastAsia="SimSun"/>
          <w:b w:val="0"/>
          <w:bCs/>
          <w:noProof/>
          <w:lang w:eastAsia="zh-CN"/>
        </w:rPr>
        <w:t>oropharyngeal region and a</w:t>
      </w:r>
      <w:r w:rsidR="000A3393">
        <w:rPr>
          <w:rFonts w:eastAsia="SimSun"/>
          <w:b w:val="0"/>
          <w:bCs/>
          <w:noProof/>
          <w:lang w:eastAsia="zh-CN"/>
        </w:rPr>
        <w:t>l</w:t>
      </w:r>
      <w:r w:rsidR="004667E5">
        <w:rPr>
          <w:rFonts w:eastAsia="SimSun"/>
          <w:b w:val="0"/>
          <w:bCs/>
          <w:noProof/>
          <w:lang w:eastAsia="zh-CN"/>
        </w:rPr>
        <w:t xml:space="preserve">so in </w:t>
      </w:r>
      <w:r w:rsidR="000A3393">
        <w:rPr>
          <w:rFonts w:eastAsia="SimSun"/>
          <w:b w:val="0"/>
          <w:bCs/>
          <w:noProof/>
          <w:lang w:eastAsia="zh-CN"/>
        </w:rPr>
        <w:t>t</w:t>
      </w:r>
      <w:r w:rsidR="004667E5">
        <w:rPr>
          <w:rFonts w:eastAsia="SimSun"/>
          <w:b w:val="0"/>
          <w:bCs/>
          <w:noProof/>
          <w:lang w:eastAsia="zh-CN"/>
        </w:rPr>
        <w:t>he mouth for</w:t>
      </w:r>
      <w:r w:rsidR="000A3393">
        <w:rPr>
          <w:rFonts w:eastAsia="SimSun"/>
          <w:b w:val="0"/>
          <w:bCs/>
          <w:noProof/>
          <w:lang w:eastAsia="zh-CN"/>
        </w:rPr>
        <w:t xml:space="preserve"> </w:t>
      </w:r>
      <w:r w:rsidR="004667E5">
        <w:rPr>
          <w:rFonts w:eastAsia="SimSun"/>
          <w:b w:val="0"/>
          <w:bCs/>
          <w:noProof/>
          <w:lang w:eastAsia="zh-CN"/>
        </w:rPr>
        <w:t>the largest partciles (10 µm and up)</w:t>
      </w:r>
      <w:r w:rsidRPr="00D14FED">
        <w:rPr>
          <w:rFonts w:eastAsia="SimSun"/>
          <w:b w:val="0"/>
          <w:bCs/>
          <w:noProof/>
          <w:lang w:eastAsia="zh-CN"/>
        </w:rPr>
        <w:t xml:space="preserve">, </w:t>
      </w:r>
      <w:r w:rsidR="004667E5">
        <w:rPr>
          <w:rFonts w:eastAsia="SimSun"/>
          <w:b w:val="0"/>
          <w:bCs/>
          <w:noProof/>
          <w:lang w:eastAsia="zh-CN"/>
        </w:rPr>
        <w:t xml:space="preserve">high deposition was preferentially found in the laryngeal </w:t>
      </w:r>
      <w:r w:rsidRPr="00D14FED">
        <w:rPr>
          <w:rFonts w:eastAsia="SimSun"/>
          <w:b w:val="0"/>
          <w:bCs/>
          <w:noProof/>
          <w:lang w:eastAsia="zh-CN"/>
        </w:rPr>
        <w:t>region during exp</w:t>
      </w:r>
      <w:r w:rsidR="00617A12" w:rsidRPr="00D14FED">
        <w:rPr>
          <w:rFonts w:eastAsia="SimSun"/>
          <w:b w:val="0"/>
          <w:bCs/>
          <w:noProof/>
          <w:lang w:eastAsia="zh-CN"/>
        </w:rPr>
        <w:t>i</w:t>
      </w:r>
      <w:r w:rsidRPr="00D14FED">
        <w:rPr>
          <w:rFonts w:eastAsia="SimSun"/>
          <w:b w:val="0"/>
          <w:bCs/>
          <w:noProof/>
          <w:lang w:eastAsia="zh-CN"/>
        </w:rPr>
        <w:t xml:space="preserve">ration. </w:t>
      </w:r>
      <w:r w:rsidR="00B60E24">
        <w:rPr>
          <w:rFonts w:eastAsia="SimSun"/>
          <w:b w:val="0"/>
          <w:bCs/>
          <w:noProof/>
          <w:lang w:eastAsia="zh-CN"/>
        </w:rPr>
        <w:t>When averaged over all subjects, th</w:t>
      </w:r>
      <w:r w:rsidR="00617A12" w:rsidRPr="00D14FED">
        <w:rPr>
          <w:rFonts w:eastAsia="SimSun"/>
          <w:b w:val="0"/>
          <w:bCs/>
          <w:noProof/>
          <w:lang w:eastAsia="zh-CN"/>
        </w:rPr>
        <w:t xml:space="preserve">ese differences were statistically significant for </w:t>
      </w:r>
      <w:r w:rsidR="00B745F3" w:rsidRPr="00D14FED">
        <w:rPr>
          <w:rFonts w:eastAsia="SimSun"/>
          <w:b w:val="0"/>
          <w:bCs/>
          <w:noProof/>
          <w:lang w:eastAsia="zh-CN"/>
        </w:rPr>
        <w:t xml:space="preserve">particles </w:t>
      </w:r>
      <w:r w:rsidR="00AD119D" w:rsidRPr="00D14FED">
        <w:rPr>
          <w:rFonts w:eastAsia="SimSun"/>
          <w:b w:val="0"/>
          <w:bCs/>
          <w:noProof/>
          <w:lang w:eastAsia="zh-CN"/>
        </w:rPr>
        <w:t>≥</w:t>
      </w:r>
      <w:r w:rsidR="00B745F3" w:rsidRPr="00D14FED">
        <w:rPr>
          <w:rFonts w:eastAsia="SimSun"/>
          <w:b w:val="0"/>
          <w:bCs/>
          <w:noProof/>
          <w:lang w:eastAsia="zh-CN"/>
        </w:rPr>
        <w:t xml:space="preserve"> 5 µm</w:t>
      </w:r>
      <w:r w:rsidR="00617A12" w:rsidRPr="00D14FED">
        <w:rPr>
          <w:rFonts w:eastAsia="SimSun"/>
          <w:b w:val="0"/>
          <w:bCs/>
          <w:noProof/>
          <w:lang w:eastAsia="zh-CN"/>
        </w:rPr>
        <w:t>. This may be of minimal clinical relevance for the largest particles (&gt; 20 µm) that tend to have high intrathoracic deposition rates, leaving only a negligible particle fraction, if any, to be exhaled.</w:t>
      </w:r>
      <w:r w:rsidR="00B745F3" w:rsidRPr="00D14FED">
        <w:rPr>
          <w:rFonts w:eastAsia="SimSun"/>
          <w:b w:val="0"/>
          <w:bCs/>
          <w:noProof/>
          <w:lang w:eastAsia="zh-CN"/>
        </w:rPr>
        <w:t xml:space="preserve"> </w:t>
      </w:r>
      <w:r w:rsidR="00617A12" w:rsidRPr="00D14FED">
        <w:rPr>
          <w:rFonts w:eastAsia="SimSun"/>
          <w:b w:val="0"/>
          <w:bCs/>
          <w:noProof/>
          <w:lang w:eastAsia="zh-CN"/>
        </w:rPr>
        <w:t xml:space="preserve">In contrast, </w:t>
      </w:r>
      <w:r w:rsidR="00AD119D" w:rsidRPr="00D14FED">
        <w:rPr>
          <w:rFonts w:eastAsia="SimSun"/>
          <w:b w:val="0"/>
          <w:bCs/>
          <w:noProof/>
          <w:lang w:eastAsia="zh-CN"/>
        </w:rPr>
        <w:t xml:space="preserve">different deposition patterns may be of importance </w:t>
      </w:r>
      <w:r w:rsidR="00617A12" w:rsidRPr="00D14FED">
        <w:rPr>
          <w:rFonts w:eastAsia="SimSun"/>
          <w:b w:val="0"/>
          <w:bCs/>
          <w:noProof/>
          <w:lang w:eastAsia="zh-CN"/>
        </w:rPr>
        <w:t xml:space="preserve">when assessing side effects of an inhaled drug with particle size distribution in the range of 1-10 µm, typical of most pharmaceutical aerosols. </w:t>
      </w:r>
      <w:r w:rsidR="00AD610B" w:rsidRPr="00D14FED">
        <w:rPr>
          <w:b w:val="0"/>
          <w:bCs/>
          <w:color w:val="000000" w:themeColor="text1"/>
        </w:rPr>
        <w:t xml:space="preserve">For example, the delivery of inhaled corticosteroids (ICS) is highly effective at controlling the inflammatory component of chronic airway disease such as in asthma and COPD, while limiting systemic toxicities </w:t>
      </w:r>
      <w:r w:rsidR="00AD610B" w:rsidRPr="00D14FED">
        <w:rPr>
          <w:b w:val="0"/>
          <w:bCs/>
          <w:color w:val="000000" w:themeColor="text1"/>
        </w:rPr>
        <w:fldChar w:fldCharType="begin"/>
      </w:r>
      <w:r w:rsidR="00AD610B" w:rsidRPr="00D14FED">
        <w:rPr>
          <w:b w:val="0"/>
          <w:bCs/>
          <w:color w:val="000000" w:themeColor="text1"/>
        </w:rPr>
        <w:instrText xml:space="preserve"> ADDIN EN.CITE &lt;EndNote&gt;&lt;Cite&gt;&lt;Author&gt;Li&lt;/Author&gt;&lt;Year&gt;1989&lt;/Year&gt;&lt;RecNum&gt;4304&lt;/RecNum&gt;&lt;DisplayText&gt;[41]&lt;/DisplayText&gt;&lt;record&gt;&lt;rec-number&gt;4304&lt;/rec-number&gt;&lt;foreign-keys&gt;&lt;key app="EN" db-id="t959wazwe9fvvxex9wqvavdkvavff9pe0red" timestamp="1667952326"&gt;4304&lt;/key&gt;&lt;/foreign-keys&gt;&lt;ref-type name="Journal Article"&gt;17&lt;/ref-type&gt;&lt;contributors&gt;&lt;authors&gt;&lt;author&gt;Li, J. T.&lt;/author&gt;&lt;author&gt;Reed, C. E.&lt;/author&gt;&lt;/authors&gt;&lt;/contributors&gt;&lt;auth-address&gt;Division of Allergic Diseases, Mayo Clinic, Rochester, MN 55905.&lt;/auth-address&gt;&lt;titles&gt;&lt;title&gt;Proper use of aerosol corticosteroids to control asthma&lt;/title&gt;&lt;secondary-title&gt;Mayo Clin Proc&lt;/secondary-title&gt;&lt;/titles&gt;&lt;periodical&gt;&lt;full-title&gt;Mayo Clin Proc&lt;/full-title&gt;&lt;/periodical&gt;&lt;pages&gt;205-10&lt;/pages&gt;&lt;volume&gt;64&lt;/volume&gt;&lt;number&gt;2&lt;/number&gt;&lt;keywords&gt;&lt;keyword&gt;Administration, Inhalation&lt;/keyword&gt;&lt;keyword&gt;Adult&lt;/keyword&gt;&lt;keyword&gt;Aerosols&lt;/keyword&gt;&lt;keyword&gt;Asthma/*drug therapy&lt;/keyword&gt;&lt;keyword&gt;Female&lt;/keyword&gt;&lt;keyword&gt;Fluocinolone Acetonide/administration &amp;amp; dosage/*analogs &amp;amp; derivatives&lt;/keyword&gt;&lt;keyword&gt;Humans&lt;/keyword&gt;&lt;keyword&gt;Nebulizers and Vaporizers&lt;/keyword&gt;&lt;keyword&gt;Patient Compliance&lt;/keyword&gt;&lt;/keywords&gt;&lt;dates&gt;&lt;year&gt;1989&lt;/year&gt;&lt;pub-dates&gt;&lt;date&gt;Feb&lt;/date&gt;&lt;/pub-dates&gt;&lt;/dates&gt;&lt;isbn&gt;0025-6196 (Print)&amp;#xD;0025-6196&lt;/isbn&gt;&lt;accession-num&gt;2921876&lt;/accession-num&gt;&lt;urls&gt;&lt;/urls&gt;&lt;electronic-resource-num&gt;10.1016/s0025-6196(12)65674-2&lt;/electronic-resource-num&gt;&lt;remote-database-provider&gt;NLM&lt;/remote-database-provider&gt;&lt;language&gt;eng&lt;/language&gt;&lt;/record&gt;&lt;/Cite&gt;&lt;/EndNote&gt;</w:instrText>
      </w:r>
      <w:r w:rsidR="00AD610B" w:rsidRPr="00D14FED">
        <w:rPr>
          <w:b w:val="0"/>
          <w:bCs/>
          <w:color w:val="000000" w:themeColor="text1"/>
        </w:rPr>
        <w:fldChar w:fldCharType="separate"/>
      </w:r>
      <w:r w:rsidR="00AD610B" w:rsidRPr="00D14FED">
        <w:rPr>
          <w:b w:val="0"/>
          <w:bCs/>
          <w:noProof/>
          <w:color w:val="000000" w:themeColor="text1"/>
        </w:rPr>
        <w:t>[41]</w:t>
      </w:r>
      <w:r w:rsidR="00AD610B" w:rsidRPr="00D14FED">
        <w:rPr>
          <w:b w:val="0"/>
          <w:bCs/>
          <w:color w:val="000000" w:themeColor="text1"/>
        </w:rPr>
        <w:fldChar w:fldCharType="end"/>
      </w:r>
      <w:r w:rsidR="00AD610B" w:rsidRPr="00D14FED">
        <w:rPr>
          <w:b w:val="0"/>
          <w:bCs/>
          <w:color w:val="000000" w:themeColor="text1"/>
        </w:rPr>
        <w:t xml:space="preserve">. However, the efficacy of ICS is highly dependent upon its ability to bypass the upper airway. High extrathoracic deposition not only limits the amount of drug that can reach the lungs but can also result in unwanted local side effects. </w:t>
      </w:r>
      <w:r w:rsidR="00B60E24">
        <w:rPr>
          <w:b w:val="0"/>
          <w:bCs/>
          <w:color w:val="000000" w:themeColor="text1"/>
        </w:rPr>
        <w:t>Indeed, r</w:t>
      </w:r>
      <w:r w:rsidR="00AD610B" w:rsidRPr="00D14FED">
        <w:rPr>
          <w:b w:val="0"/>
          <w:bCs/>
          <w:color w:val="000000" w:themeColor="text1"/>
        </w:rPr>
        <w:t xml:space="preserve">epeated deposition of in the larynx can cause a wide variety of clinical side effects including hoarseness, sore and/or dry throat, dysphonia, and candidiasis </w:t>
      </w:r>
      <w:r w:rsidR="00AD610B" w:rsidRPr="00D14FED">
        <w:rPr>
          <w:b w:val="0"/>
          <w:bCs/>
          <w:color w:val="000000" w:themeColor="text1"/>
        </w:rPr>
        <w:fldChar w:fldCharType="begin">
          <w:fldData xml:space="preserve">PEVuZE5vdGU+PENpdGU+PEF1dGhvcj5HYWxsaXZhbjwvQXV0aG9yPjxZZWFyPjIwMDc8L1llYXI+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</w:fldData>
        </w:fldChar>
      </w:r>
      <w:r w:rsidR="00AD610B" w:rsidRPr="00D14FED">
        <w:rPr>
          <w:b w:val="0"/>
          <w:bCs/>
          <w:color w:val="000000" w:themeColor="text1"/>
        </w:rPr>
        <w:instrText xml:space="preserve"> ADDIN EN.CITE </w:instrText>
      </w:r>
      <w:r w:rsidR="00AD610B" w:rsidRPr="00D14FED">
        <w:rPr>
          <w:b w:val="0"/>
          <w:bCs/>
          <w:color w:val="000000" w:themeColor="text1"/>
        </w:rPr>
        <w:fldChar w:fldCharType="begin">
          <w:fldData xml:space="preserve">PEVuZE5vdGU+PENpdGU+PEF1dGhvcj5HYWxsaXZhbjwvQXV0aG9yPjxZZWFyPjIwMDc8L1llYXI+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</w:fldData>
        </w:fldChar>
      </w:r>
      <w:r w:rsidR="00AD610B" w:rsidRPr="00D14FED">
        <w:rPr>
          <w:b w:val="0"/>
          <w:bCs/>
          <w:color w:val="000000" w:themeColor="text1"/>
        </w:rPr>
        <w:instrText xml:space="preserve"> ADDIN EN.CITE.DATA </w:instrText>
      </w:r>
      <w:r w:rsidR="00AD610B" w:rsidRPr="00D14FED">
        <w:rPr>
          <w:b w:val="0"/>
          <w:bCs/>
          <w:color w:val="000000" w:themeColor="text1"/>
        </w:rPr>
      </w:r>
      <w:r w:rsidR="00AD610B" w:rsidRPr="00D14FED">
        <w:rPr>
          <w:b w:val="0"/>
          <w:bCs/>
          <w:color w:val="000000" w:themeColor="text1"/>
        </w:rPr>
        <w:fldChar w:fldCharType="end"/>
      </w:r>
      <w:r w:rsidR="00AD610B" w:rsidRPr="00D14FED">
        <w:rPr>
          <w:b w:val="0"/>
          <w:bCs/>
          <w:color w:val="000000" w:themeColor="text1"/>
        </w:rPr>
      </w:r>
      <w:r w:rsidR="00AD610B" w:rsidRPr="00D14FED">
        <w:rPr>
          <w:b w:val="0"/>
          <w:bCs/>
          <w:color w:val="000000" w:themeColor="text1"/>
        </w:rPr>
        <w:fldChar w:fldCharType="separate"/>
      </w:r>
      <w:r w:rsidR="00AD610B" w:rsidRPr="00D14FED">
        <w:rPr>
          <w:b w:val="0"/>
          <w:bCs/>
          <w:noProof/>
          <w:color w:val="000000" w:themeColor="text1"/>
        </w:rPr>
        <w:t>[12, 42]</w:t>
      </w:r>
      <w:r w:rsidR="00AD610B" w:rsidRPr="00D14FED">
        <w:rPr>
          <w:b w:val="0"/>
          <w:bCs/>
          <w:color w:val="000000" w:themeColor="text1"/>
        </w:rPr>
        <w:fldChar w:fldCharType="end"/>
      </w:r>
      <w:r w:rsidR="00AD610B" w:rsidRPr="00D14FED">
        <w:rPr>
          <w:b w:val="0"/>
          <w:bCs/>
          <w:color w:val="000000" w:themeColor="text1"/>
        </w:rPr>
        <w:t>.</w:t>
      </w:r>
    </w:p>
    <w:p w14:paraId="4DB11AE3" w14:textId="09839AE4" w:rsidR="003D2A60" w:rsidRDefault="00D41BC9" w:rsidP="00D14FED">
      <w:pPr>
        <w:pStyle w:val="MDPI31text"/>
        <w:spacing w:before="240" w:after="60" w:line="240" w:lineRule="auto"/>
        <w:ind w:left="2606" w:firstLine="0"/>
        <w:rPr>
          <w:i/>
          <w:iCs/>
        </w:rPr>
      </w:pPr>
      <w:r w:rsidRPr="00E64851">
        <w:rPr>
          <w:i/>
          <w:iCs/>
        </w:rPr>
        <w:t>4.</w:t>
      </w:r>
      <w:r w:rsidR="00FA2E51">
        <w:rPr>
          <w:i/>
          <w:iCs/>
        </w:rPr>
        <w:t>3</w:t>
      </w:r>
      <w:r w:rsidR="00A56267" w:rsidRPr="00E64851">
        <w:rPr>
          <w:i/>
          <w:iCs/>
        </w:rPr>
        <w:t xml:space="preserve"> </w:t>
      </w:r>
      <w:r w:rsidR="00F21D24">
        <w:rPr>
          <w:i/>
          <w:iCs/>
        </w:rPr>
        <w:t>C</w:t>
      </w:r>
      <w:r w:rsidRPr="00E64851">
        <w:rPr>
          <w:i/>
          <w:iCs/>
        </w:rPr>
        <w:t>omparison</w:t>
      </w:r>
      <w:r w:rsidR="00F21D24">
        <w:rPr>
          <w:i/>
          <w:iCs/>
        </w:rPr>
        <w:t xml:space="preserve"> of whole-lung deposition</w:t>
      </w:r>
      <w:r w:rsidRPr="00E64851">
        <w:rPr>
          <w:i/>
          <w:iCs/>
        </w:rPr>
        <w:t xml:space="preserve"> with experiments</w:t>
      </w:r>
      <w:r w:rsidR="00B745F3">
        <w:rPr>
          <w:i/>
          <w:iCs/>
        </w:rPr>
        <w:t>.</w:t>
      </w:r>
    </w:p>
    <w:p w14:paraId="7AD66E4F" w14:textId="6C73F83E" w:rsidR="00990F99" w:rsidRDefault="00B745F3" w:rsidP="001B75E1">
      <w:pPr>
        <w:pStyle w:val="MDPI31text"/>
        <w:widowControl w:val="0"/>
        <w:ind w:left="2606" w:firstLine="432"/>
        <w:rPr>
          <w:szCs w:val="20"/>
        </w:rPr>
      </w:pPr>
      <w:r w:rsidRPr="00390C56">
        <w:rPr>
          <w:szCs w:val="20"/>
        </w:rPr>
        <w:t xml:space="preserve">In an attempt to reproduce aerosol exposure studies performed in the same subjects from which the upper airways geometries were obtained, </w:t>
      </w:r>
      <w:r w:rsidR="00A06399" w:rsidRPr="00390C56">
        <w:rPr>
          <w:szCs w:val="20"/>
        </w:rPr>
        <w:t xml:space="preserve">we predicted deposition for breathing maneuvers similar to that used in the experiments </w:t>
      </w:r>
      <w:r w:rsidR="00A06399" w:rsidRPr="00390C56">
        <w:rPr>
          <w:szCs w:val="20"/>
        </w:rPr>
        <w:fldChar w:fldCharType="begin"/>
      </w:r>
      <w:r w:rsidR="00A06399" w:rsidRPr="00390C56">
        <w:rPr>
          <w:szCs w:val="20"/>
        </w:rPr>
        <w:instrText xml:space="preserve"> ADDIN EN.CITE &lt;EndNote&gt;&lt;Cite&gt;&lt;Author&gt;Darquenne&lt;/Author&gt;&lt;Year&gt;2016&lt;/Year&gt;&lt;RecNum&gt;3819&lt;/RecNum&gt;&lt;DisplayText&gt;[27]&lt;/DisplayText&gt;&lt;record&gt;&lt;rec-number&gt;3819&lt;/rec-number&gt;&lt;foreign-keys&gt;&lt;key app="EN" db-id="t959wazwe9fvvxex9wqvavdkvavff9pe0red" timestamp="1554486365"&gt;3819&lt;/key&gt;&lt;/foreign-keys&gt;&lt;ref-type name="Journal Article"&gt;17&lt;/ref-type&gt;&lt;contributors&gt;&lt;authors&gt;&lt;author&gt;Darquenne, C.&lt;/author&gt;&lt;author&gt;Lamm, W. J.&lt;/author&gt;&lt;author&gt;Fine, J. M.&lt;/author&gt;&lt;author&gt;Corley, R.A.&lt;/author&gt;&lt;author&gt;Glenny, R. W.&lt;/author&gt;&lt;/authors&gt;&lt;/contributors&gt;&lt;titles&gt;&lt;title&gt;Total and regional deposition of inhaled aerosols in supine healthy subjects and subjects with mild-to-moderate COPD&lt;/title&gt;&lt;secondary-title&gt;Journal of Aerosol Science&lt;/secondary-title&gt;&lt;/titles&gt;&lt;periodical&gt;&lt;full-title&gt;Journal of Aerosol Science&lt;/full-title&gt;&lt;/periodical&gt;&lt;pages&gt;27-39&lt;/pages&gt;&lt;volume&gt;99&lt;/volume&gt;&lt;dates&gt;&lt;year&gt;2016&lt;/year&gt;&lt;/dates&gt;&lt;urls&gt;&lt;/urls&gt;&lt;/record&gt;&lt;/Cite&gt;&lt;/EndNote&gt;</w:instrText>
      </w:r>
      <w:r w:rsidR="00A06399" w:rsidRPr="00390C56">
        <w:rPr>
          <w:szCs w:val="20"/>
        </w:rPr>
        <w:fldChar w:fldCharType="separate"/>
      </w:r>
      <w:r w:rsidR="00A06399" w:rsidRPr="00390C56">
        <w:rPr>
          <w:noProof/>
          <w:szCs w:val="20"/>
        </w:rPr>
        <w:t>[27]</w:t>
      </w:r>
      <w:r w:rsidR="00A06399" w:rsidRPr="00390C56">
        <w:rPr>
          <w:szCs w:val="20"/>
        </w:rPr>
        <w:fldChar w:fldCharType="end"/>
      </w:r>
      <w:r w:rsidR="00A06399" w:rsidRPr="00390C56">
        <w:rPr>
          <w:szCs w:val="20"/>
        </w:rPr>
        <w:t xml:space="preserve">. To do so, we coupled our predictions of oral deposition to intrathoracic deposition obtained with an improved MPPD model </w:t>
      </w:r>
      <w:r w:rsidR="00A06399" w:rsidRPr="00390C56">
        <w:rPr>
          <w:szCs w:val="20"/>
        </w:rPr>
        <w:fldChar w:fldCharType="begin"/>
      </w:r>
      <w:r w:rsidR="00A06399" w:rsidRPr="00390C56">
        <w:rPr>
          <w:szCs w:val="20"/>
        </w:rPr>
        <w:instrText xml:space="preserve"> ADDIN EN.CITE &lt;EndNote&gt;&lt;Cite&gt;&lt;Author&gt;Asgharian&lt;/Author&gt;&lt;Year&gt;2022&lt;/Year&gt;&lt;RecNum&gt;4294&lt;/RecNum&gt;&lt;DisplayText&gt;[28]&lt;/DisplayText&gt;&lt;record&gt;&lt;rec-number&gt;4294&lt;/rec-number&gt;&lt;foreign-keys&gt;&lt;key app="EN" db-id="t959wazwe9fvvxex9wqvavdkvavff9pe0red" timestamp="1667514122"&gt;4294&lt;/key&gt;&lt;/foreign-keys&gt;&lt;ref-type name="Journal Article"&gt;17&lt;/ref-type&gt;&lt;contributors&gt;&lt;authors&gt;&lt;author&gt;Asgharian, B.&lt;/author&gt;&lt;author&gt;Price, O.&lt;/author&gt;&lt;author&gt;Borojeni, A. A. T.&lt;/author&gt;&lt;author&gt;Kuprat, A. P.&lt;/author&gt;&lt;author&gt;Colby, S.&lt;/author&gt;&lt;author&gt;Singh, R. K.&lt;/author&gt;&lt;author&gt;Gu, W.&lt;/author&gt;&lt;author&gt;Corley, R. A.&lt;/author&gt;&lt;author&gt;Darquenne, C.&lt;/author&gt;&lt;/authors&gt;&lt;/contributors&gt;&lt;titles&gt;&lt;title&gt;Influence of alveolar mixing and multiple breaths of aerosol intake on particle deposition in the human lungs&lt;/title&gt;&lt;secondary-title&gt;Journal of Aerosol Science&lt;/secondary-title&gt;&lt;/titles&gt;&lt;periodical&gt;&lt;full-title&gt;Journal of Aerosol Science&lt;/full-title&gt;&lt;/periodical&gt;&lt;pages&gt;106050&lt;/pages&gt;&lt;volume&gt;166&lt;/volume&gt;&lt;keywords&gt;&lt;keyword&gt;Aerosol deposition&lt;/keyword&gt;&lt;keyword&gt;MPPD&lt;/keyword&gt;&lt;keyword&gt;Subject-specific predictions&lt;/keyword&gt;&lt;/keywords&gt;&lt;dates&gt;&lt;year&gt;2022&lt;/year&gt;&lt;pub-dates&gt;&lt;date&gt;2022/11/01/&lt;/date&gt;&lt;/pub-dates&gt;&lt;/dates&gt;&lt;isbn&gt;0021-8502&lt;/isbn&gt;&lt;urls&gt;&lt;related-urls&gt;&lt;url&gt;https://www.sciencedirect.com/science/article/pii/S002185022200088X&lt;/url&gt;&lt;/related-urls&gt;&lt;/urls&gt;&lt;electronic-resource-num&gt;https://doi.org/10.1016/j.jaerosci.2022.106050&lt;/electronic-resource-num&gt;&lt;/record&gt;&lt;/Cite&gt;&lt;/EndNote&gt;</w:instrText>
      </w:r>
      <w:r w:rsidR="00A06399" w:rsidRPr="00390C56">
        <w:rPr>
          <w:szCs w:val="20"/>
        </w:rPr>
        <w:fldChar w:fldCharType="separate"/>
      </w:r>
      <w:r w:rsidR="00A06399" w:rsidRPr="00390C56">
        <w:rPr>
          <w:noProof/>
          <w:szCs w:val="20"/>
        </w:rPr>
        <w:t>[28]</w:t>
      </w:r>
      <w:r w:rsidR="00A06399" w:rsidRPr="00390C56">
        <w:rPr>
          <w:szCs w:val="20"/>
        </w:rPr>
        <w:fldChar w:fldCharType="end"/>
      </w:r>
      <w:r w:rsidR="00A06399" w:rsidRPr="00390C56">
        <w:rPr>
          <w:szCs w:val="20"/>
        </w:rPr>
        <w:t xml:space="preserve"> that </w:t>
      </w:r>
      <w:r w:rsidR="00CB016C">
        <w:rPr>
          <w:szCs w:val="20"/>
        </w:rPr>
        <w:t xml:space="preserve">also </w:t>
      </w:r>
      <w:r w:rsidR="00A06399" w:rsidRPr="00390C56">
        <w:rPr>
          <w:szCs w:val="20"/>
        </w:rPr>
        <w:t>accounted for subject-specific lung volumes and subject-specific inhalation and exhalation flow rates.</w:t>
      </w:r>
      <w:r w:rsidR="00CB016C">
        <w:rPr>
          <w:szCs w:val="20"/>
        </w:rPr>
        <w:t xml:space="preserve"> (Table 2)</w:t>
      </w:r>
      <w:r w:rsidR="008A2E6C">
        <w:rPr>
          <w:szCs w:val="20"/>
        </w:rPr>
        <w:t>.</w:t>
      </w:r>
      <w:r w:rsidR="00A06399" w:rsidRPr="00390C56">
        <w:rPr>
          <w:szCs w:val="20"/>
        </w:rPr>
        <w:t xml:space="preserve"> As the MPPD model assumes a uniform ventilation among the different regions of the lung, we limited our comparison to whole-lung deposition data </w:t>
      </w:r>
      <w:r w:rsidR="00E214DB" w:rsidRPr="00990F99">
        <w:rPr>
          <w:szCs w:val="20"/>
        </w:rPr>
        <w:t xml:space="preserve">obtained </w:t>
      </w:r>
      <w:r w:rsidR="00A06399" w:rsidRPr="00390C56">
        <w:rPr>
          <w:szCs w:val="20"/>
        </w:rPr>
        <w:t>in healthy subjects for which</w:t>
      </w:r>
      <w:r w:rsidR="00311672" w:rsidRPr="00390C56">
        <w:rPr>
          <w:szCs w:val="20"/>
        </w:rPr>
        <w:t xml:space="preserve">, unlike in COPD subjects, </w:t>
      </w:r>
      <w:r w:rsidR="00A06399" w:rsidRPr="00390C56">
        <w:rPr>
          <w:szCs w:val="20"/>
        </w:rPr>
        <w:t xml:space="preserve">a uniform ventilation distribution is a reasonable assumption. </w:t>
      </w:r>
      <w:r w:rsidR="00311672" w:rsidRPr="00390C56">
        <w:rPr>
          <w:szCs w:val="20"/>
        </w:rPr>
        <w:t>Comparison of our MPPD</w:t>
      </w:r>
      <w:r w:rsidR="008A2E6C">
        <w:rPr>
          <w:szCs w:val="20"/>
        </w:rPr>
        <w:t>/CFD</w:t>
      </w:r>
      <w:r w:rsidR="00311672" w:rsidRPr="00390C56">
        <w:rPr>
          <w:szCs w:val="20"/>
        </w:rPr>
        <w:t xml:space="preserve"> predictions with experimental values show</w:t>
      </w:r>
      <w:r w:rsidR="008A2E6C">
        <w:rPr>
          <w:szCs w:val="20"/>
        </w:rPr>
        <w:t>s</w:t>
      </w:r>
      <w:r w:rsidR="00311672" w:rsidRPr="00390C56">
        <w:rPr>
          <w:szCs w:val="20"/>
        </w:rPr>
        <w:t xml:space="preserve"> relatively good agreement (Figure 6A</w:t>
      </w:r>
      <w:r w:rsidR="00390C56" w:rsidRPr="00990F99">
        <w:rPr>
          <w:szCs w:val="20"/>
        </w:rPr>
        <w:t>)</w:t>
      </w:r>
      <w:r w:rsidR="008A2E6C">
        <w:rPr>
          <w:szCs w:val="20"/>
        </w:rPr>
        <w:t xml:space="preserve"> as did the comparison </w:t>
      </w:r>
      <w:r w:rsidR="00311672" w:rsidRPr="00390C56">
        <w:rPr>
          <w:szCs w:val="20"/>
        </w:rPr>
        <w:t xml:space="preserve">between </w:t>
      </w:r>
      <w:r w:rsidR="00A706F1" w:rsidRPr="00990F99">
        <w:rPr>
          <w:szCs w:val="20"/>
        </w:rPr>
        <w:t>experimental</w:t>
      </w:r>
      <w:r w:rsidR="00311672" w:rsidRPr="00390C56">
        <w:rPr>
          <w:szCs w:val="20"/>
        </w:rPr>
        <w:t xml:space="preserve"> data </w:t>
      </w:r>
      <w:r w:rsidR="00A706F1" w:rsidRPr="00990F99">
        <w:rPr>
          <w:szCs w:val="20"/>
        </w:rPr>
        <w:t>and</w:t>
      </w:r>
      <w:r w:rsidR="00311672" w:rsidRPr="00390C56">
        <w:rPr>
          <w:szCs w:val="20"/>
        </w:rPr>
        <w:t xml:space="preserve"> MPPD predictions coupled with </w:t>
      </w:r>
      <w:proofErr w:type="spellStart"/>
      <w:r w:rsidR="00311672" w:rsidRPr="00390C56">
        <w:rPr>
          <w:szCs w:val="20"/>
        </w:rPr>
        <w:t>Stahlhofen</w:t>
      </w:r>
      <w:proofErr w:type="spellEnd"/>
      <w:r w:rsidR="00311672" w:rsidRPr="00390C56">
        <w:rPr>
          <w:szCs w:val="20"/>
        </w:rPr>
        <w:t xml:space="preserve"> equation for oral deposition (</w:t>
      </w:r>
      <w:r w:rsidR="00A706F1" w:rsidRPr="00990F99">
        <w:rPr>
          <w:szCs w:val="20"/>
        </w:rPr>
        <w:t>MPPD</w:t>
      </w:r>
      <w:r w:rsidR="008A2E6C">
        <w:rPr>
          <w:szCs w:val="20"/>
        </w:rPr>
        <w:t>/empirical</w:t>
      </w:r>
      <w:r w:rsidR="00A706F1" w:rsidRPr="00990F99">
        <w:rPr>
          <w:szCs w:val="20"/>
        </w:rPr>
        <w:t xml:space="preserve"> predictions, </w:t>
      </w:r>
      <w:r w:rsidR="00311672" w:rsidRPr="00390C56">
        <w:rPr>
          <w:szCs w:val="20"/>
        </w:rPr>
        <w:t>Figure 6B).</w:t>
      </w:r>
      <w:r w:rsidR="00A706F1" w:rsidRPr="00990F99">
        <w:rPr>
          <w:szCs w:val="20"/>
        </w:rPr>
        <w:t xml:space="preserve"> </w:t>
      </w:r>
      <w:r w:rsidR="00E214DB" w:rsidRPr="00990F99">
        <w:rPr>
          <w:szCs w:val="20"/>
        </w:rPr>
        <w:t xml:space="preserve">As the </w:t>
      </w:r>
      <w:proofErr w:type="spellStart"/>
      <w:r w:rsidR="00E214DB" w:rsidRPr="00990F99">
        <w:rPr>
          <w:szCs w:val="20"/>
        </w:rPr>
        <w:t>Stahlhofen</w:t>
      </w:r>
      <w:proofErr w:type="spellEnd"/>
      <w:r w:rsidR="00E214DB" w:rsidRPr="00990F99">
        <w:rPr>
          <w:szCs w:val="20"/>
        </w:rPr>
        <w:t xml:space="preserve"> equation only incorporate</w:t>
      </w:r>
      <w:r w:rsidR="00390C56" w:rsidRPr="00990F99">
        <w:rPr>
          <w:szCs w:val="20"/>
        </w:rPr>
        <w:t>s</w:t>
      </w:r>
      <w:r w:rsidR="00E214DB" w:rsidRPr="00990F99">
        <w:rPr>
          <w:szCs w:val="20"/>
        </w:rPr>
        <w:t xml:space="preserve"> particle size and flow</w:t>
      </w:r>
      <w:r w:rsidR="00390C56" w:rsidRPr="00990F99">
        <w:rPr>
          <w:szCs w:val="20"/>
        </w:rPr>
        <w:t xml:space="preserve"> rate</w:t>
      </w:r>
      <w:r w:rsidR="00E214DB" w:rsidRPr="00990F99">
        <w:rPr>
          <w:szCs w:val="20"/>
        </w:rPr>
        <w:t xml:space="preserve"> characteristics, less scatter was observed in </w:t>
      </w:r>
      <w:r w:rsidR="00390C56" w:rsidRPr="00990F99">
        <w:rPr>
          <w:szCs w:val="20"/>
        </w:rPr>
        <w:t>the MPPD</w:t>
      </w:r>
      <w:r w:rsidR="008A2E6C">
        <w:rPr>
          <w:szCs w:val="20"/>
        </w:rPr>
        <w:t>/empirical</w:t>
      </w:r>
      <w:r w:rsidR="00390C56" w:rsidRPr="00990F99">
        <w:rPr>
          <w:szCs w:val="20"/>
        </w:rPr>
        <w:t xml:space="preserve"> predictions</w:t>
      </w:r>
      <w:r w:rsidR="008A2E6C">
        <w:rPr>
          <w:szCs w:val="20"/>
        </w:rPr>
        <w:t xml:space="preserve"> than</w:t>
      </w:r>
      <w:r w:rsidR="00390C56" w:rsidRPr="00990F99">
        <w:rPr>
          <w:szCs w:val="20"/>
        </w:rPr>
        <w:t xml:space="preserve"> in</w:t>
      </w:r>
      <w:r w:rsidR="00E214DB" w:rsidRPr="00990F99">
        <w:rPr>
          <w:szCs w:val="20"/>
        </w:rPr>
        <w:t xml:space="preserve"> the MPPD</w:t>
      </w:r>
      <w:r w:rsidR="008A2E6C">
        <w:rPr>
          <w:szCs w:val="20"/>
        </w:rPr>
        <w:t>/CFD</w:t>
      </w:r>
      <w:r w:rsidR="00E214DB" w:rsidRPr="00990F99">
        <w:rPr>
          <w:szCs w:val="20"/>
        </w:rPr>
        <w:t xml:space="preserve"> data</w:t>
      </w:r>
      <w:r w:rsidR="00390C56" w:rsidRPr="00990F99">
        <w:rPr>
          <w:szCs w:val="20"/>
        </w:rPr>
        <w:t xml:space="preserve">, the </w:t>
      </w:r>
      <w:r w:rsidR="00390C56" w:rsidRPr="00990F99">
        <w:rPr>
          <w:szCs w:val="20"/>
        </w:rPr>
        <w:lastRenderedPageBreak/>
        <w:t>latter</w:t>
      </w:r>
      <w:r w:rsidR="00E214DB" w:rsidRPr="00990F99">
        <w:rPr>
          <w:szCs w:val="20"/>
        </w:rPr>
        <w:t xml:space="preserve"> also reflect</w:t>
      </w:r>
      <w:r w:rsidR="00390C56" w:rsidRPr="00990F99">
        <w:rPr>
          <w:szCs w:val="20"/>
        </w:rPr>
        <w:t>ing</w:t>
      </w:r>
      <w:r w:rsidR="00E214DB" w:rsidRPr="00990F99">
        <w:rPr>
          <w:szCs w:val="20"/>
        </w:rPr>
        <w:t xml:space="preserve"> the effect of upper airway geometry on oral deposition</w:t>
      </w:r>
      <w:r w:rsidR="00390C56" w:rsidRPr="00990F99">
        <w:rPr>
          <w:szCs w:val="20"/>
        </w:rPr>
        <w:t xml:space="preserve"> (Figure 7)</w:t>
      </w:r>
      <w:r w:rsidR="00E214DB" w:rsidRPr="00990F99">
        <w:rPr>
          <w:szCs w:val="20"/>
        </w:rPr>
        <w:t>.</w:t>
      </w:r>
      <w:r w:rsidR="00390C56" w:rsidRPr="00990F99">
        <w:rPr>
          <w:szCs w:val="20"/>
        </w:rPr>
        <w:t xml:space="preserve"> </w:t>
      </w:r>
    </w:p>
    <w:p w14:paraId="19FB070F" w14:textId="41ECD6C2" w:rsidR="0091235C" w:rsidRDefault="008A2E6C" w:rsidP="00D14FED">
      <w:pPr>
        <w:pStyle w:val="MDPI31text"/>
      </w:pPr>
      <w:r>
        <w:rPr>
          <w:szCs w:val="20"/>
        </w:rPr>
        <w:t xml:space="preserve">There are a few limitations worth noting that could have affected our predictions. First, </w:t>
      </w:r>
      <w:r w:rsidR="006D60EC" w:rsidRPr="00390C56">
        <w:rPr>
          <w:rFonts w:eastAsia="SimSun"/>
          <w:szCs w:val="20"/>
          <w:lang w:eastAsia="zh-CN"/>
        </w:rPr>
        <w:t>CFD</w:t>
      </w:r>
      <w:r w:rsidR="00390C56" w:rsidRPr="00390C56">
        <w:rPr>
          <w:rFonts w:eastAsia="SimSun"/>
          <w:szCs w:val="20"/>
          <w:lang w:eastAsia="zh-CN"/>
        </w:rPr>
        <w:t xml:space="preserve"> simulations</w:t>
      </w:r>
      <w:r w:rsidR="006D60EC" w:rsidRPr="00390C56">
        <w:rPr>
          <w:rFonts w:eastAsia="SimSun"/>
          <w:szCs w:val="20"/>
          <w:lang w:eastAsia="zh-CN"/>
        </w:rPr>
        <w:t xml:space="preserve"> </w:t>
      </w:r>
      <w:r w:rsidR="00990F99">
        <w:rPr>
          <w:rFonts w:eastAsia="SimSun"/>
          <w:szCs w:val="20"/>
          <w:lang w:eastAsia="zh-CN"/>
        </w:rPr>
        <w:t xml:space="preserve">were </w:t>
      </w:r>
      <w:r w:rsidR="001B75E1">
        <w:rPr>
          <w:rFonts w:eastAsia="SimSun"/>
          <w:szCs w:val="20"/>
          <w:lang w:eastAsia="zh-CN"/>
        </w:rPr>
        <w:t>performed</w:t>
      </w:r>
      <w:r w:rsidR="00990F99">
        <w:rPr>
          <w:rFonts w:eastAsia="SimSun"/>
          <w:szCs w:val="20"/>
          <w:lang w:eastAsia="zh-CN"/>
        </w:rPr>
        <w:t xml:space="preserve"> in upper airway geometries</w:t>
      </w:r>
      <w:r w:rsidR="006D60EC" w:rsidRPr="00390C56">
        <w:rPr>
          <w:rFonts w:eastAsia="SimSun"/>
          <w:szCs w:val="20"/>
          <w:lang w:eastAsia="zh-CN"/>
        </w:rPr>
        <w:t xml:space="preserve"> with rigid walls </w:t>
      </w:r>
      <w:r>
        <w:rPr>
          <w:rFonts w:eastAsia="SimSun"/>
          <w:szCs w:val="20"/>
          <w:lang w:eastAsia="zh-CN"/>
        </w:rPr>
        <w:t xml:space="preserve">that were </w:t>
      </w:r>
      <w:r w:rsidR="001B75E1">
        <w:rPr>
          <w:rFonts w:eastAsia="SimSun"/>
          <w:szCs w:val="20"/>
          <w:lang w:eastAsia="zh-CN"/>
        </w:rPr>
        <w:t>based on CT images obtained at the end of a one-liter inspiration. Thus</w:t>
      </w:r>
      <w:r w:rsidR="004C7DE7">
        <w:rPr>
          <w:rFonts w:eastAsia="SimSun"/>
          <w:szCs w:val="20"/>
          <w:lang w:eastAsia="zh-CN"/>
        </w:rPr>
        <w:t>,</w:t>
      </w:r>
      <w:r w:rsidR="001B75E1">
        <w:rPr>
          <w:rFonts w:eastAsia="SimSun"/>
          <w:szCs w:val="20"/>
          <w:lang w:eastAsia="zh-CN"/>
        </w:rPr>
        <w:t xml:space="preserve"> the</w:t>
      </w:r>
      <w:r>
        <w:rPr>
          <w:rFonts w:eastAsia="SimSun"/>
          <w:szCs w:val="20"/>
          <w:lang w:eastAsia="zh-CN"/>
        </w:rPr>
        <w:t xml:space="preserve"> effect </w:t>
      </w:r>
      <w:r w:rsidR="001B75E1">
        <w:rPr>
          <w:rFonts w:eastAsia="SimSun"/>
          <w:szCs w:val="20"/>
          <w:lang w:eastAsia="zh-CN"/>
        </w:rPr>
        <w:t xml:space="preserve"> of any variation in th</w:t>
      </w:r>
      <w:r w:rsidR="009A4939">
        <w:rPr>
          <w:rFonts w:eastAsia="SimSun"/>
          <w:szCs w:val="20"/>
          <w:lang w:eastAsia="zh-CN"/>
        </w:rPr>
        <w:t>e</w:t>
      </w:r>
      <w:r w:rsidR="001B75E1">
        <w:rPr>
          <w:rFonts w:eastAsia="SimSun"/>
          <w:szCs w:val="20"/>
          <w:lang w:eastAsia="zh-CN"/>
        </w:rPr>
        <w:t xml:space="preserve"> upper airway </w:t>
      </w:r>
      <w:r w:rsidR="009A4939">
        <w:rPr>
          <w:rFonts w:eastAsia="SimSun"/>
          <w:szCs w:val="20"/>
          <w:lang w:eastAsia="zh-CN"/>
        </w:rPr>
        <w:t>geometry</w:t>
      </w:r>
      <w:r w:rsidR="001B75E1">
        <w:rPr>
          <w:rFonts w:eastAsia="SimSun"/>
          <w:szCs w:val="20"/>
          <w:lang w:eastAsia="zh-CN"/>
        </w:rPr>
        <w:t xml:space="preserve"> that occurs during tidal breathing even in </w:t>
      </w:r>
      <w:r w:rsidR="009A4939">
        <w:rPr>
          <w:rFonts w:eastAsia="SimSun"/>
          <w:szCs w:val="20"/>
          <w:lang w:eastAsia="zh-CN"/>
        </w:rPr>
        <w:t xml:space="preserve">healthy subjects with no upper airway pathology </w:t>
      </w:r>
      <w:r w:rsidR="009A4939">
        <w:rPr>
          <w:rFonts w:eastAsia="SimSun"/>
          <w:szCs w:val="20"/>
          <w:lang w:eastAsia="zh-CN"/>
        </w:rPr>
        <w:fldChar w:fldCharType="begin"/>
      </w:r>
      <w:r w:rsidR="00AD610B">
        <w:rPr>
          <w:rFonts w:eastAsia="SimSun"/>
          <w:szCs w:val="20"/>
          <w:lang w:eastAsia="zh-CN"/>
        </w:rPr>
        <w:instrText xml:space="preserve"> ADDIN EN.CITE &lt;EndNote&gt;&lt;Cite&gt;&lt;Author&gt;Schwab&lt;/Author&gt;&lt;Year&gt;1993&lt;/Year&gt;&lt;RecNum&gt;3062&lt;/RecNum&gt;&lt;DisplayText&gt;[43, 44]&lt;/DisplayText&gt;&lt;record&gt;&lt;rec-number&gt;3062&lt;/rec-number&gt;&lt;foreign-keys&gt;&lt;key app="EN" db-id="t959wazwe9fvvxex9wqvavdkvavff9pe0red" timestamp="1288637598"&gt;3062&lt;/key&gt;&lt;/foreign-keys&gt;&lt;ref-type name="Journal Article"&gt;17&lt;/ref-type&gt;&lt;contributors&gt;&lt;authors&gt;&lt;author&gt;Schwab, R. J.&lt;/author&gt;&lt;author&gt;Gefter, W. B.&lt;/author&gt;&lt;author&gt;Pack, A. I.&lt;/author&gt;&lt;author&gt;Hoffman, E. A.&lt;/author&gt;&lt;/authors&gt;&lt;/contributors&gt;&lt;titles&gt;&lt;title&gt;Dynamic imaging of the upper airway during respiration in normal subjects&lt;/title&gt;&lt;secondary-title&gt;J.Appl.Physiol&lt;/secondary-title&gt;&lt;/titles&gt;&lt;periodical&gt;&lt;full-title&gt;J.Appl.Physiol&lt;/full-title&gt;&lt;/periodical&gt;&lt;pages&gt;1504-1514&lt;/pages&gt;&lt;volume&gt;74&lt;/volume&gt;&lt;reprint-edition&gt;NOT IN FILE&lt;/reprint-edition&gt;&lt;keywords&gt;&lt;keyword&gt;AIRWAY&lt;/keyword&gt;&lt;keyword&gt;respiration&lt;/keyword&gt;&lt;/keywords&gt;&lt;dates&gt;&lt;year&gt;1993&lt;/year&gt;&lt;/dates&gt;&lt;urls&gt;&lt;/urls&gt;&lt;/record&gt;&lt;/Cite&gt;&lt;Cite&gt;&lt;Author&gt;Darquenne&lt;/Author&gt;&lt;Year&gt;2018&lt;/Year&gt;&lt;RecNum&gt;3838&lt;/RecNum&gt;&lt;record&gt;&lt;rec-number&gt;3838&lt;/rec-number&gt;&lt;foreign-keys&gt;&lt;key app="EN" db-id="t959wazwe9fvvxex9wqvavdkvavff9pe0red" timestamp="1567788655"&gt;3838&lt;/key&gt;&lt;/foreign-keys&gt;&lt;ref-type name="Journal Article"&gt;17&lt;/ref-type&gt;&lt;contributors&gt;&lt;authors&gt;&lt;author&gt;Darquenne, C.&lt;/author&gt;&lt;author&gt;Elliott, A. R.&lt;/author&gt;&lt;author&gt;Sibille, B.&lt;/author&gt;&lt;author&gt;Smales, E.T.&lt;/author&gt;&lt;author&gt;DeYoung, P.D.&lt;/author&gt;&lt;author&gt;Theilmann, R. J.&lt;/author&gt;&lt;author&gt;Malhotra, A.&lt;/author&gt;&lt;/authors&gt;&lt;/contributors&gt;&lt;titles&gt;&lt;title&gt;Upper airway dynamic imaging during tidal breathing in awake and asleep subjects with obstructive sleep apnea and healthy controls.&lt;/title&gt;&lt;secondary-title&gt;Physiological Reports&lt;/secondary-title&gt;&lt;/titles&gt;&lt;periodical&gt;&lt;full-title&gt;Physiological Reports&lt;/full-title&gt;&lt;/periodical&gt;&lt;pages&gt;e13711 (pp1-9)&lt;/pages&gt;&lt;volume&gt;6&lt;/volume&gt;&lt;dates&gt;&lt;year&gt;2018&lt;/year&gt;&lt;/dates&gt;&lt;urls&gt;&lt;/urls&gt;&lt;electronic-resource-num&gt;doi: 10.14814/phy2.13711&lt;/electronic-resource-num&gt;&lt;/record&gt;&lt;/Cite&gt;&lt;/EndNote&gt;</w:instrText>
      </w:r>
      <w:r w:rsidR="009A4939">
        <w:rPr>
          <w:rFonts w:eastAsia="SimSun"/>
          <w:szCs w:val="20"/>
          <w:lang w:eastAsia="zh-CN"/>
        </w:rPr>
        <w:fldChar w:fldCharType="separate"/>
      </w:r>
      <w:r w:rsidR="00AD610B">
        <w:rPr>
          <w:rFonts w:eastAsia="SimSun"/>
          <w:noProof/>
          <w:szCs w:val="20"/>
          <w:lang w:eastAsia="zh-CN"/>
        </w:rPr>
        <w:t>[43, 44]</w:t>
      </w:r>
      <w:r w:rsidR="009A4939">
        <w:rPr>
          <w:rFonts w:eastAsia="SimSun"/>
          <w:szCs w:val="20"/>
          <w:lang w:eastAsia="zh-CN"/>
        </w:rPr>
        <w:fldChar w:fldCharType="end"/>
      </w:r>
      <w:r>
        <w:rPr>
          <w:rFonts w:eastAsia="SimSun"/>
          <w:szCs w:val="20"/>
          <w:lang w:eastAsia="zh-CN"/>
        </w:rPr>
        <w:t xml:space="preserve"> was neglected</w:t>
      </w:r>
      <w:r w:rsidR="006E7FDB">
        <w:rPr>
          <w:rFonts w:eastAsia="SimSun"/>
          <w:szCs w:val="20"/>
          <w:lang w:eastAsia="zh-CN"/>
        </w:rPr>
        <w:t xml:space="preserve">. </w:t>
      </w:r>
      <w:r w:rsidR="00791518">
        <w:rPr>
          <w:rFonts w:eastAsia="SimSun"/>
          <w:szCs w:val="20"/>
          <w:lang w:eastAsia="zh-CN"/>
        </w:rPr>
        <w:t>Second, as CT imaging and aerosol studies were performed at two different occasions, it is highly probable that t</w:t>
      </w:r>
      <w:r w:rsidR="004C7DE7">
        <w:rPr>
          <w:rFonts w:eastAsia="SimSun"/>
          <w:szCs w:val="20"/>
          <w:lang w:eastAsia="zh-CN"/>
        </w:rPr>
        <w:t xml:space="preserve">he position of the tongue within the oral cavity </w:t>
      </w:r>
      <w:r w:rsidR="00791518">
        <w:rPr>
          <w:rFonts w:eastAsia="SimSun"/>
          <w:szCs w:val="20"/>
          <w:lang w:eastAsia="zh-CN"/>
        </w:rPr>
        <w:t xml:space="preserve">changed between the sessions. Furthermore, the position of the tongue was not controlled for during the aerosol studies and its position may well have </w:t>
      </w:r>
      <w:r w:rsidR="0091235C">
        <w:rPr>
          <w:rFonts w:eastAsia="SimSun"/>
          <w:szCs w:val="20"/>
          <w:lang w:eastAsia="zh-CN"/>
        </w:rPr>
        <w:t>moved</w:t>
      </w:r>
      <w:r w:rsidR="00791518">
        <w:rPr>
          <w:rFonts w:eastAsia="SimSun"/>
          <w:szCs w:val="20"/>
          <w:lang w:eastAsia="zh-CN"/>
        </w:rPr>
        <w:t xml:space="preserve"> during the experiment. </w:t>
      </w:r>
      <w:r w:rsidR="0091235C">
        <w:rPr>
          <w:rFonts w:eastAsia="SimSun"/>
          <w:szCs w:val="20"/>
          <w:lang w:eastAsia="zh-CN"/>
        </w:rPr>
        <w:t>This would affect deposition predictions in th</w:t>
      </w:r>
      <w:r w:rsidR="00DF5814">
        <w:rPr>
          <w:rFonts w:eastAsia="SimSun"/>
          <w:szCs w:val="20"/>
          <w:lang w:eastAsia="zh-CN"/>
        </w:rPr>
        <w:t>e</w:t>
      </w:r>
      <w:r w:rsidR="0091235C">
        <w:rPr>
          <w:rFonts w:eastAsia="SimSun"/>
          <w:szCs w:val="20"/>
          <w:lang w:eastAsia="zh-CN"/>
        </w:rPr>
        <w:t xml:space="preserve"> oral cavity. Indeed, p</w:t>
      </w:r>
      <w:r w:rsidR="00791518">
        <w:rPr>
          <w:rFonts w:eastAsia="SimSun"/>
          <w:szCs w:val="20"/>
          <w:lang w:eastAsia="zh-CN"/>
        </w:rPr>
        <w:t>revious studies have shown that the position of the tongue significantly affect the delivery of aerosol in the trachea</w:t>
      </w:r>
      <w:r w:rsidR="00D14FED">
        <w:rPr>
          <w:rFonts w:eastAsia="SimSun"/>
          <w:szCs w:val="20"/>
          <w:lang w:eastAsia="zh-CN"/>
        </w:rPr>
        <w:t>,</w:t>
      </w:r>
      <w:r w:rsidR="00DF5814">
        <w:rPr>
          <w:rFonts w:eastAsia="SimSun"/>
          <w:szCs w:val="20"/>
          <w:lang w:eastAsia="zh-CN"/>
        </w:rPr>
        <w:t xml:space="preserve"> highlighting the high intrasubject variability in aerosol delivery to the lungs</w:t>
      </w:r>
      <w:r w:rsidR="0091235C">
        <w:rPr>
          <w:rFonts w:eastAsia="SimSun"/>
          <w:szCs w:val="20"/>
          <w:lang w:eastAsia="zh-CN"/>
        </w:rPr>
        <w:t xml:space="preserve"> </w:t>
      </w:r>
      <w:r w:rsidR="0091235C">
        <w:rPr>
          <w:rFonts w:eastAsia="SimSun"/>
          <w:szCs w:val="20"/>
          <w:lang w:eastAsia="zh-CN"/>
        </w:rPr>
        <w:fldChar w:fldCharType="begin">
          <w:fldData xml:space="preserve">PEVuZE5vdGU+PENpdGU+PEF1dGhvcj5Zb3NoaWRhPC9BdXRob3I+PFllYXI+MjAxOTwvWWVhcj48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</w:fldData>
        </w:fldChar>
      </w:r>
      <w:r w:rsidR="00AD610B">
        <w:rPr>
          <w:rFonts w:eastAsia="SimSun"/>
          <w:szCs w:val="20"/>
          <w:lang w:eastAsia="zh-CN"/>
        </w:rPr>
        <w:instrText xml:space="preserve"> ADDIN EN.CITE </w:instrText>
      </w:r>
      <w:r w:rsidR="00AD610B">
        <w:rPr>
          <w:rFonts w:eastAsia="SimSun"/>
          <w:szCs w:val="20"/>
          <w:lang w:eastAsia="zh-CN"/>
        </w:rPr>
        <w:fldChar w:fldCharType="begin">
          <w:fldData xml:space="preserve">PEVuZE5vdGU+PENpdGU+PEF1dGhvcj5Zb3NoaWRhPC9BdXRob3I+PFllYXI+MjAxOTwvWWVhcj48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</w:fldData>
        </w:fldChar>
      </w:r>
      <w:r w:rsidR="00AD610B">
        <w:rPr>
          <w:rFonts w:eastAsia="SimSun"/>
          <w:szCs w:val="20"/>
          <w:lang w:eastAsia="zh-CN"/>
        </w:rPr>
        <w:instrText xml:space="preserve"> ADDIN EN.CITE.DATA </w:instrText>
      </w:r>
      <w:r w:rsidR="00AD610B">
        <w:rPr>
          <w:rFonts w:eastAsia="SimSun"/>
          <w:szCs w:val="20"/>
          <w:lang w:eastAsia="zh-CN"/>
        </w:rPr>
      </w:r>
      <w:r w:rsidR="00AD610B">
        <w:rPr>
          <w:rFonts w:eastAsia="SimSun"/>
          <w:szCs w:val="20"/>
          <w:lang w:eastAsia="zh-CN"/>
        </w:rPr>
        <w:fldChar w:fldCharType="end"/>
      </w:r>
      <w:r w:rsidR="0091235C">
        <w:rPr>
          <w:rFonts w:eastAsia="SimSun"/>
          <w:szCs w:val="20"/>
          <w:lang w:eastAsia="zh-CN"/>
        </w:rPr>
      </w:r>
      <w:r w:rsidR="0091235C">
        <w:rPr>
          <w:rFonts w:eastAsia="SimSun"/>
          <w:szCs w:val="20"/>
          <w:lang w:eastAsia="zh-CN"/>
        </w:rPr>
        <w:fldChar w:fldCharType="separate"/>
      </w:r>
      <w:r w:rsidR="00AD610B">
        <w:rPr>
          <w:rFonts w:eastAsia="SimSun"/>
          <w:noProof/>
          <w:szCs w:val="20"/>
          <w:lang w:eastAsia="zh-CN"/>
        </w:rPr>
        <w:t>[45-47]</w:t>
      </w:r>
      <w:r w:rsidR="0091235C">
        <w:rPr>
          <w:rFonts w:eastAsia="SimSun"/>
          <w:szCs w:val="20"/>
          <w:lang w:eastAsia="zh-CN"/>
        </w:rPr>
        <w:fldChar w:fldCharType="end"/>
      </w:r>
      <w:r w:rsidR="0091235C">
        <w:rPr>
          <w:rFonts w:eastAsia="SimSun"/>
          <w:szCs w:val="20"/>
          <w:lang w:eastAsia="zh-CN"/>
        </w:rPr>
        <w:t>.</w:t>
      </w:r>
    </w:p>
    <w:p w14:paraId="67D252FF" w14:textId="2585E24E" w:rsidR="00F46F77" w:rsidRPr="00643ECB" w:rsidRDefault="00F46F77" w:rsidP="004B27F0">
      <w:pPr>
        <w:pStyle w:val="MDPI21heading1"/>
        <w:spacing w:line="240" w:lineRule="auto"/>
        <w:ind w:left="2606"/>
      </w:pPr>
      <w:r w:rsidRPr="00643ECB">
        <w:t>5. Conclusions</w:t>
      </w:r>
    </w:p>
    <w:p w14:paraId="2BF71429" w14:textId="761480B6" w:rsidR="00AD610B" w:rsidRDefault="00AD610B" w:rsidP="00AD610B">
      <w:pPr>
        <w:snapToGrid w:val="0"/>
        <w:spacing w:line="240" w:lineRule="auto"/>
        <w:ind w:left="2606" w:firstLine="432"/>
        <w:rPr>
          <w:b/>
        </w:rPr>
      </w:pPr>
      <w:r w:rsidRPr="00F0406C">
        <w:t>Drug inhalation is a mainstay in the management of respiratory diseases. Its success not only depends on the pharmacology of the drugs being inhaled but also on the site and extent of deposition in the respiratory tract. Such deposition is tightly related to the physical properties of the inhaled aerosols (</w:t>
      </w:r>
      <w:r>
        <w:t xml:space="preserve">i.e., </w:t>
      </w:r>
      <w:r w:rsidRPr="00F0406C">
        <w:t>shape, size, density, electrostatic charge) and to the characteristics of the subject (</w:t>
      </w:r>
      <w:r>
        <w:t xml:space="preserve">i.e., </w:t>
      </w:r>
      <w:r w:rsidRPr="00F0406C">
        <w:t>lung geometry and size, breathing pattern, disease state).</w:t>
      </w:r>
      <w:r>
        <w:t xml:space="preserve"> </w:t>
      </w:r>
      <w:r w:rsidRPr="0088583D">
        <w:t xml:space="preserve">The </w:t>
      </w:r>
      <w:r>
        <w:t>upper airway</w:t>
      </w:r>
      <w:r w:rsidRPr="0088583D">
        <w:t xml:space="preserve"> is characterized by variable cross-sectional areas and sharp changes in flow direction that is conducive to deposition by inertial impaction.</w:t>
      </w:r>
      <w:r>
        <w:t xml:space="preserve"> </w:t>
      </w:r>
      <w:r w:rsidRPr="0088583D">
        <w:t xml:space="preserve">Most pharmaceutical aerosols target the intrathoracic lung and as such, deposition in the </w:t>
      </w:r>
      <w:r>
        <w:t>oral passages</w:t>
      </w:r>
      <w:r w:rsidRPr="0088583D">
        <w:t xml:space="preserve"> should be kept to a minimum to circumvent local adverse effects</w:t>
      </w:r>
      <w:r w:rsidR="00D14FED">
        <w:t xml:space="preserve"> and to maximize lung dose</w:t>
      </w:r>
      <w:r w:rsidRPr="0088583D">
        <w:t>.</w:t>
      </w:r>
      <w:r>
        <w:rPr>
          <w:b/>
        </w:rPr>
        <w:t xml:space="preserve"> </w:t>
      </w:r>
    </w:p>
    <w:p w14:paraId="4F12966D" w14:textId="06EADAC7" w:rsidR="00AD19BC" w:rsidRPr="004D7FD2" w:rsidRDefault="004D7FD2" w:rsidP="00AD19BC">
      <w:pPr>
        <w:snapToGrid w:val="0"/>
        <w:spacing w:line="240" w:lineRule="auto"/>
        <w:ind w:left="2606" w:firstLine="432"/>
        <w:rPr>
          <w:bCs/>
        </w:rPr>
      </w:pPr>
      <w:r>
        <w:rPr>
          <w:bCs/>
        </w:rPr>
        <w:t>D</w:t>
      </w:r>
      <w:r w:rsidRPr="004D7FD2">
        <w:rPr>
          <w:bCs/>
        </w:rPr>
        <w:t>eposition of</w:t>
      </w:r>
      <w:r>
        <w:rPr>
          <w:bCs/>
        </w:rPr>
        <w:t xml:space="preserve"> 1-30 µm</w:t>
      </w:r>
      <w:r w:rsidRPr="004D7FD2">
        <w:rPr>
          <w:bCs/>
        </w:rPr>
        <w:t xml:space="preserve"> particles was </w:t>
      </w:r>
      <w:r w:rsidR="00AD19BC">
        <w:rPr>
          <w:bCs/>
        </w:rPr>
        <w:t>predicted</w:t>
      </w:r>
      <w:r w:rsidRPr="004D7FD2">
        <w:rPr>
          <w:bCs/>
        </w:rPr>
        <w:t xml:space="preserve"> in </w:t>
      </w:r>
      <w:r w:rsidR="00AD19BC">
        <w:rPr>
          <w:bCs/>
        </w:rPr>
        <w:t>eleven models</w:t>
      </w:r>
      <w:r w:rsidRPr="004D7FD2">
        <w:rPr>
          <w:bCs/>
        </w:rPr>
        <w:t xml:space="preserve"> of oral airways of adults </w:t>
      </w:r>
      <w:r w:rsidR="00AD19BC">
        <w:rPr>
          <w:bCs/>
        </w:rPr>
        <w:t xml:space="preserve">at two flow rates, one </w:t>
      </w:r>
      <w:r w:rsidR="009C7D0A">
        <w:rPr>
          <w:bCs/>
        </w:rPr>
        <w:t xml:space="preserve">flow </w:t>
      </w:r>
      <w:r w:rsidR="00AD19BC">
        <w:rPr>
          <w:bCs/>
        </w:rPr>
        <w:t xml:space="preserve">typical of resting subjects and one flow </w:t>
      </w:r>
      <w:r w:rsidR="000A3393">
        <w:rPr>
          <w:bCs/>
        </w:rPr>
        <w:t xml:space="preserve">in the range recommended </w:t>
      </w:r>
      <w:r w:rsidR="00711492">
        <w:rPr>
          <w:bCs/>
        </w:rPr>
        <w:t xml:space="preserve">when using a </w:t>
      </w:r>
      <w:r w:rsidR="00AD19BC">
        <w:rPr>
          <w:bCs/>
        </w:rPr>
        <w:t>DPI. This is the first report of in-silico predictions in such many geometries for both inhalation and exhalation. Averaged over all geometries, our data showed no significant difference in overall deposition in the oral cavity</w:t>
      </w:r>
      <w:r w:rsidR="009C7D0A">
        <w:rPr>
          <w:bCs/>
        </w:rPr>
        <w:t xml:space="preserve"> between the inspiratory and expiratory phase. In contrast, subregional patterns larger differed between the two phases, with areas of hot spots preferentially in the </w:t>
      </w:r>
      <w:r w:rsidR="004667E5">
        <w:rPr>
          <w:bCs/>
        </w:rPr>
        <w:t>oropharynx</w:t>
      </w:r>
      <w:r w:rsidR="009C7D0A">
        <w:rPr>
          <w:bCs/>
        </w:rPr>
        <w:t xml:space="preserve"> during inspiration, and in the laryngeal region during expiration.</w:t>
      </w:r>
    </w:p>
    <w:p w14:paraId="184CC245" w14:textId="4D2FEE67" w:rsidR="00043B20" w:rsidRPr="00613B31" w:rsidRDefault="00043B20" w:rsidP="003F0FD3">
      <w:pPr>
        <w:snapToGrid w:val="0"/>
        <w:spacing w:before="100" w:beforeAutospacing="1" w:after="100" w:afterAutospacing="1" w:line="240" w:lineRule="auto"/>
        <w:ind w:left="2610"/>
      </w:pPr>
      <w:r w:rsidRPr="00613B31">
        <w:rPr>
          <w:b/>
        </w:rPr>
        <w:t>Author Contributions:</w:t>
      </w:r>
      <w:r w:rsidRPr="00613B31">
        <w:t xml:space="preserve"> Conceptualization, </w:t>
      </w:r>
      <w:r w:rsidR="00361203">
        <w:t>A.P.K., B.A., C.D</w:t>
      </w:r>
      <w:r w:rsidRPr="00613B31">
        <w:t xml:space="preserve">. and </w:t>
      </w:r>
      <w:r w:rsidR="00361203">
        <w:t>R.A.C.</w:t>
      </w:r>
      <w:r w:rsidRPr="00613B31">
        <w:t xml:space="preserve">.; methodology, </w:t>
      </w:r>
      <w:r w:rsidR="00361203">
        <w:t xml:space="preserve">A.A.T.B, C.D., </w:t>
      </w:r>
      <w:r w:rsidR="003F0FD3">
        <w:t xml:space="preserve">O.P., </w:t>
      </w:r>
      <w:r w:rsidR="00361203">
        <w:t>R.K.S., S.C.</w:t>
      </w:r>
      <w:r w:rsidRPr="00613B31">
        <w:t>; software,</w:t>
      </w:r>
      <w:r w:rsidR="00361203">
        <w:t xml:space="preserve"> A.A.</w:t>
      </w:r>
      <w:r w:rsidR="003F0FD3">
        <w:t>T.B., B.A. and O.P.</w:t>
      </w:r>
      <w:r w:rsidRPr="00613B31">
        <w:t xml:space="preserve">; validation, </w:t>
      </w:r>
      <w:r w:rsidR="003F0FD3">
        <w:t>A.P.K., C.D.</w:t>
      </w:r>
      <w:r w:rsidRPr="00613B31">
        <w:t xml:space="preserve"> and </w:t>
      </w:r>
      <w:r w:rsidR="003F0FD3">
        <w:t>R.A.C</w:t>
      </w:r>
      <w:r w:rsidRPr="00613B31">
        <w:t xml:space="preserve">.; formal analysis, </w:t>
      </w:r>
      <w:r w:rsidR="00361203">
        <w:t>A.A.T.B., C.D.</w:t>
      </w:r>
      <w:r w:rsidR="003F0FD3">
        <w:t xml:space="preserve"> </w:t>
      </w:r>
      <w:r w:rsidR="00361203">
        <w:t>and W.G.</w:t>
      </w:r>
      <w:r w:rsidRPr="00613B31">
        <w:t xml:space="preserve">.; investigation, </w:t>
      </w:r>
      <w:r w:rsidR="00361203">
        <w:t>A.A.T.B. and C.D.</w:t>
      </w:r>
      <w:r w:rsidRPr="00613B31">
        <w:t xml:space="preserve">.; resources, </w:t>
      </w:r>
      <w:r w:rsidR="003F0FD3">
        <w:t xml:space="preserve">A.P.K., B.A., C.D., R.A.C. </w:t>
      </w:r>
      <w:r w:rsidRPr="00613B31">
        <w:t>; data curation,</w:t>
      </w:r>
      <w:r w:rsidR="00361203">
        <w:t xml:space="preserve"> A.A.T.B. and W.G.</w:t>
      </w:r>
      <w:r w:rsidRPr="00613B31">
        <w:t xml:space="preserve">; writing—original draft preparation, </w:t>
      </w:r>
      <w:r w:rsidR="003F0FD3">
        <w:t>A.A.T.B, C.D. and W.G.</w:t>
      </w:r>
      <w:r w:rsidRPr="00613B31">
        <w:t xml:space="preserve">.; writing—review and editing, </w:t>
      </w:r>
      <w:r w:rsidR="003F0FD3">
        <w:t>A.A.T.B., A.P.K., B.A., C.D., O.P., R.A.C, R.K.S., S.C. and W.G.</w:t>
      </w:r>
      <w:r w:rsidRPr="00613B31">
        <w:t xml:space="preserve">.; visualization, </w:t>
      </w:r>
      <w:r w:rsidR="003F0FD3">
        <w:t>A.A.T.B., C.D., R.K.S. and W.G.</w:t>
      </w:r>
      <w:r w:rsidRPr="00613B31">
        <w:t xml:space="preserve">.; supervision, </w:t>
      </w:r>
      <w:r w:rsidR="003F0FD3">
        <w:t>C.D</w:t>
      </w:r>
      <w:r w:rsidRPr="00613B31">
        <w:t xml:space="preserve">.; project administration, </w:t>
      </w:r>
      <w:r w:rsidR="003F0FD3">
        <w:t>C.D</w:t>
      </w:r>
      <w:r w:rsidRPr="00613B31">
        <w:t xml:space="preserve">.; funding acquisition, </w:t>
      </w:r>
      <w:r w:rsidR="00361203">
        <w:t>C.D.</w:t>
      </w:r>
      <w:r w:rsidRPr="00613B31">
        <w:t>. All authors have read and agreed to the published version of the manuscript.”</w:t>
      </w:r>
      <w:r>
        <w:t xml:space="preserve"> </w:t>
      </w:r>
    </w:p>
    <w:p w14:paraId="53C5A2E3" w14:textId="204D9159" w:rsidR="00043B20" w:rsidRDefault="00043B20" w:rsidP="00913E8E">
      <w:pPr>
        <w:pStyle w:val="MDPI62BackMatter"/>
        <w:spacing w:line="240" w:lineRule="auto"/>
      </w:pPr>
      <w:r w:rsidRPr="00613B31">
        <w:rPr>
          <w:b/>
        </w:rPr>
        <w:t>Funding:</w:t>
      </w:r>
      <w:r w:rsidRPr="00613B31">
        <w:t xml:space="preserve"> </w:t>
      </w:r>
      <w:r>
        <w:t>This study was fund</w:t>
      </w:r>
      <w:r w:rsidRPr="00FF1F0F">
        <w:t>ed by</w:t>
      </w:r>
      <w:r>
        <w:t xml:space="preserve"> the NIEHS at the NIH</w:t>
      </w:r>
      <w:r w:rsidRPr="00FF1F0F">
        <w:t xml:space="preserve"> grant U01 ES028669 </w:t>
      </w:r>
    </w:p>
    <w:p w14:paraId="3584757F" w14:textId="77777777" w:rsidR="00043B20" w:rsidRPr="00613B31" w:rsidRDefault="00043B20" w:rsidP="00913E8E">
      <w:pPr>
        <w:pStyle w:val="MDPI62BackMatter"/>
        <w:spacing w:line="240" w:lineRule="auto"/>
      </w:pPr>
      <w:r w:rsidRPr="007D75A8">
        <w:rPr>
          <w:b/>
        </w:rPr>
        <w:t xml:space="preserve">Data Availability Statement: </w:t>
      </w:r>
      <w:commentRangeStart w:id="12"/>
      <w:r w:rsidRPr="003D66D2">
        <w:rPr>
          <w:highlight w:val="yellow"/>
        </w:rPr>
        <w:t>In this section, please provide details regarding where data supporting reported results can be found, including links to publicly archived datasets analyzed or generated during the study. Please refer to suggested Data Availability Statements in section “MDPI Research Data Policies” at https://www.mdpi.com/ethics. If the study did not report any data, you might add “Not applicable” here</w:t>
      </w:r>
      <w:commentRangeEnd w:id="12"/>
      <w:r w:rsidR="00D478A5">
        <w:rPr>
          <w:rStyle w:val="CommentReference"/>
          <w:rFonts w:eastAsia="SimSun"/>
          <w:snapToGrid/>
          <w:lang w:eastAsia="zh-CN" w:bidi="ar-SA"/>
        </w:rPr>
        <w:commentReference w:id="12"/>
      </w:r>
      <w:r w:rsidRPr="003D66D2">
        <w:rPr>
          <w:highlight w:val="yellow"/>
        </w:rPr>
        <w:t>.</w:t>
      </w:r>
    </w:p>
    <w:p w14:paraId="359C635A" w14:textId="77777777" w:rsidR="00043B20" w:rsidRPr="00613B31" w:rsidRDefault="00043B20" w:rsidP="00913E8E">
      <w:pPr>
        <w:pStyle w:val="MDPI62BackMatter"/>
        <w:spacing w:line="240" w:lineRule="auto"/>
      </w:pPr>
      <w:r w:rsidRPr="00613B31">
        <w:rPr>
          <w:b/>
        </w:rPr>
        <w:t>Acknowledgments:</w:t>
      </w:r>
      <w:r w:rsidRPr="00613B31">
        <w:t xml:space="preserve"> </w:t>
      </w:r>
      <w:r w:rsidRPr="003F0FD3">
        <w:rPr>
          <w:highlight w:val="yellow"/>
        </w:rPr>
        <w:t>In this section, you can acknowledge any support given which is not covered by the author contribution or funding sections. This may include administrative and technical support, or donations in kind (e.g., materials used for experiments).</w:t>
      </w:r>
    </w:p>
    <w:p w14:paraId="4B9C41D8" w14:textId="078A2E63" w:rsidR="00043B20" w:rsidRPr="00613B31" w:rsidRDefault="00043B20" w:rsidP="00913E8E">
      <w:pPr>
        <w:pStyle w:val="MDPI62BackMatter"/>
        <w:spacing w:line="240" w:lineRule="auto"/>
        <w:ind w:left="2606"/>
      </w:pPr>
      <w:r w:rsidRPr="00613B31">
        <w:rPr>
          <w:b/>
        </w:rPr>
        <w:lastRenderedPageBreak/>
        <w:t>Conflicts of Interest:</w:t>
      </w:r>
      <w:r w:rsidRPr="00613B31">
        <w:t xml:space="preserve"> The authors declare no conflict of interest. </w:t>
      </w:r>
      <w:r>
        <w:t>The funders had no role in the design of the study; in the collection, analyses, or interpretation of data; in the writing of the manuscript; or in the decision to publish the results</w:t>
      </w:r>
      <w:r w:rsidRPr="00613B31">
        <w:t>.</w:t>
      </w:r>
    </w:p>
    <w:p w14:paraId="0B7C3104" w14:textId="73B01BD8" w:rsidR="00F46F77" w:rsidRDefault="00F46F77" w:rsidP="006A4D55">
      <w:pPr>
        <w:adjustRightInd w:val="0"/>
        <w:snapToGrid w:val="0"/>
        <w:spacing w:before="240" w:after="60" w:line="240" w:lineRule="auto"/>
        <w:ind w:left="2606"/>
        <w:rPr>
          <w:b/>
          <w:bCs/>
          <w:szCs w:val="18"/>
          <w:lang w:bidi="en-US"/>
        </w:rPr>
      </w:pPr>
      <w:r w:rsidRPr="00643ECB">
        <w:rPr>
          <w:b/>
          <w:bCs/>
          <w:szCs w:val="18"/>
          <w:lang w:bidi="en-US"/>
        </w:rPr>
        <w:t>Appendix A</w:t>
      </w:r>
      <w:r w:rsidR="00185694">
        <w:rPr>
          <w:b/>
          <w:bCs/>
          <w:szCs w:val="18"/>
          <w:lang w:bidi="en-US"/>
        </w:rPr>
        <w:t xml:space="preserve"> – Individual geometries</w:t>
      </w:r>
    </w:p>
    <w:p w14:paraId="5A7D0B13" w14:textId="4C4C8324" w:rsidR="00405F5C" w:rsidRDefault="006A4D55" w:rsidP="00B612A2">
      <w:pPr>
        <w:snapToGrid w:val="0"/>
        <w:spacing w:after="240" w:line="240" w:lineRule="auto"/>
        <w:ind w:left="2606"/>
        <w:rPr>
          <w:sz w:val="18"/>
          <w:szCs w:val="18"/>
        </w:rPr>
      </w:pPr>
      <w:r w:rsidRPr="006A4D55">
        <w:rPr>
          <w:noProof/>
          <w:sz w:val="18"/>
          <w:szCs w:val="18"/>
        </w:rPr>
        <mc:AlternateContent>
          <mc:Choice Requires="wpg">
            <w:drawing>
              <wp:anchor distT="0" distB="274320" distL="114300" distR="114300" simplePos="0" relativeHeight="251677696" behindDoc="0" locked="0" layoutInCell="1" allowOverlap="1" wp14:anchorId="65509B1E" wp14:editId="232FCCDE">
                <wp:simplePos x="0" y="0"/>
                <wp:positionH relativeFrom="column">
                  <wp:posOffset>-9525</wp:posOffset>
                </wp:positionH>
                <wp:positionV relativeFrom="paragraph">
                  <wp:posOffset>527</wp:posOffset>
                </wp:positionV>
                <wp:extent cx="6647688" cy="5266944"/>
                <wp:effectExtent l="0" t="0" r="0" b="3810"/>
                <wp:wrapTopAndBottom/>
                <wp:docPr id="15" name="Group 15"/>
                <wp:cNvGraphicFramePr/>
                <a:graphic xmlns:a="http://schemas.openxmlformats.org/drawingml/2006/main">
                  <a:graphicData uri="http://schemas.microsoft.com/office/word/2010/wordprocessingGroup">
                    <wpg:wgp>
                      <wpg:cNvGrpSpPr/>
                      <wpg:grpSpPr>
                        <a:xfrm>
                          <a:off x="0" y="0"/>
                          <a:ext cx="6647688" cy="5266944"/>
                          <a:chOff x="0" y="0"/>
                          <a:chExt cx="6645910" cy="5267636"/>
                        </a:xfrm>
                      </wpg:grpSpPr>
                      <pic:pic xmlns:pic="http://schemas.openxmlformats.org/drawingml/2006/picture">
                        <pic:nvPicPr>
                          <pic:cNvPr id="5" name="Picture 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645910" cy="3545205"/>
                          </a:xfrm>
                          <a:prstGeom prst="rect">
                            <a:avLst/>
                          </a:prstGeom>
                        </pic:spPr>
                      </pic:pic>
                      <pic:pic xmlns:pic="http://schemas.openxmlformats.org/drawingml/2006/picture">
                        <pic:nvPicPr>
                          <pic:cNvPr id="6" name="Picture 6" descr="Diagram&#10;&#10;Description automatically generated with medium confidence"/>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3550596"/>
                            <a:ext cx="6645910" cy="17170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60FA275" id="Group 15" o:spid="_x0000_s1026" style="position:absolute;margin-left:-.75pt;margin-top:.05pt;width:523.45pt;height:414.7pt;z-index:251677696;mso-wrap-distance-bottom:21.6pt;mso-width-relative:margin;mso-height-relative:margin" coordsize="66459,52676"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&#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66459;height:354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">
                  <v:imagedata r:id="rId23" o:title=""/>
                </v:shape>
                <v:shape id="Picture 6" o:spid="_x0000_s1028" type="#_x0000_t75" alt="Diagram&#10;&#10;Description automatically generated with medium confidence" style="position:absolute;top:35505;width:66459;height:171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">
                  <v:imagedata r:id="rId24" o:title="Diagram&#10;&#10;Description automatically generated with medium confidence"/>
                </v:shape>
                <w10:wrap type="topAndBottom"/>
              </v:group>
            </w:pict>
          </mc:Fallback>
        </mc:AlternateContent>
      </w:r>
      <w:r w:rsidR="008759AC" w:rsidRPr="006A4D55">
        <w:rPr>
          <w:b/>
          <w:bCs/>
          <w:sz w:val="18"/>
          <w:szCs w:val="18"/>
        </w:rPr>
        <w:t xml:space="preserve">Figure </w:t>
      </w:r>
      <w:r w:rsidR="00E26E80" w:rsidRPr="006A4D55">
        <w:rPr>
          <w:b/>
          <w:bCs/>
          <w:sz w:val="18"/>
          <w:szCs w:val="18"/>
        </w:rPr>
        <w:t>A1</w:t>
      </w:r>
      <w:r w:rsidRPr="006A4D55">
        <w:rPr>
          <w:b/>
          <w:bCs/>
          <w:sz w:val="18"/>
          <w:szCs w:val="18"/>
        </w:rPr>
        <w:t>.</w:t>
      </w:r>
      <w:r w:rsidR="008759AC" w:rsidRPr="006A4D55">
        <w:rPr>
          <w:sz w:val="18"/>
          <w:szCs w:val="18"/>
        </w:rPr>
        <w:t xml:space="preserve"> Upper airway geometry of all individuals.</w:t>
      </w:r>
    </w:p>
    <w:p w14:paraId="2E4FD266" w14:textId="214687B8" w:rsidR="00B612A2" w:rsidRPr="00B612A2" w:rsidRDefault="00B612A2" w:rsidP="00B612A2">
      <w:pPr>
        <w:snapToGrid w:val="0"/>
        <w:spacing w:line="240" w:lineRule="auto"/>
        <w:ind w:left="2606" w:firstLine="432"/>
        <w:rPr>
          <w:noProof/>
        </w:rPr>
      </w:pPr>
      <w:r w:rsidRPr="006A4D55">
        <w:rPr>
          <w:b/>
          <w:bCs/>
          <w:noProof/>
        </w:rPr>
        <w:t>Table A1</w:t>
      </w:r>
      <w:r>
        <w:rPr>
          <w:b/>
          <w:bCs/>
          <w:noProof/>
        </w:rPr>
        <w:t xml:space="preserve"> </w:t>
      </w:r>
      <w:r w:rsidRPr="00593CCD">
        <w:rPr>
          <w:noProof/>
        </w:rPr>
        <w:t>lists the</w:t>
      </w:r>
      <w:r>
        <w:rPr>
          <w:noProof/>
        </w:rPr>
        <w:t xml:space="preserve"> volume and surface area of each upper airway geometry shown in </w:t>
      </w:r>
      <w:r w:rsidRPr="00593CCD">
        <w:rPr>
          <w:b/>
          <w:bCs/>
          <w:noProof/>
        </w:rPr>
        <w:t>Figure</w:t>
      </w:r>
      <w:r w:rsidRPr="006A4D55">
        <w:rPr>
          <w:b/>
          <w:bCs/>
          <w:noProof/>
        </w:rPr>
        <w:t xml:space="preserve"> A1</w:t>
      </w:r>
      <w:r>
        <w:rPr>
          <w:b/>
          <w:bCs/>
          <w:noProof/>
        </w:rPr>
        <w:t>. T</w:t>
      </w:r>
      <w:r w:rsidRPr="006A4D55">
        <w:rPr>
          <w:noProof/>
        </w:rPr>
        <w:t>he average cross-sectional area of the</w:t>
      </w:r>
      <w:r>
        <w:rPr>
          <w:noProof/>
        </w:rPr>
        <w:t xml:space="preserve"> region between the mouth cavity and the larynx as defined in </w:t>
      </w:r>
      <w:r>
        <w:rPr>
          <w:noProof/>
        </w:rPr>
        <w:fldChar w:fldCharType="begin"/>
      </w:r>
      <w:r>
        <w:rPr>
          <w:noProof/>
        </w:rPr>
        <w:instrText xml:space="preserve"> ADDIN EN.CITE &lt;EndNote&gt;&lt;Cite&gt;&lt;Author&gt;Golshahi&lt;/Author&gt;&lt;Year&gt;2013&lt;/Year&gt;&lt;RecNum&gt;4166&lt;/RecNum&gt;&lt;DisplayText&gt;[9]&lt;/DisplayText&gt;&lt;record&gt;&lt;rec-number&gt;4166&lt;/rec-number&gt;&lt;foreign-keys&gt;&lt;key app="EN" db-id="t959wazwe9fvvxex9wqvavdkvavff9pe0red" timestamp="1643661928"&gt;4166&lt;/key&gt;&lt;/foreign-keys&gt;&lt;ref-type name="Journal Article"&gt;17&lt;/ref-type&gt;&lt;contributors&gt;&lt;authors&gt;&lt;author&gt;Golshahi, L.&lt;/author&gt;&lt;author&gt;Noga, M. L.&lt;/author&gt;&lt;author&gt;Vehring, R.&lt;/author&gt;&lt;author&gt;Finlay, W. H.&lt;/author&gt;&lt;/authors&gt;&lt;/contributors&gt;&lt;titles&gt;&lt;title&gt;An In vitro Study on the Deposition of Micrometer-Sized Particles in the Extrathoracic Airways of Adults During Tidal Oral Breathing&lt;/title&gt;&lt;secondary-title&gt;Annals of Biomedical Engineering&lt;/secondary-title&gt;&lt;/titles&gt;&lt;periodical&gt;&lt;full-title&gt;Annals of Biomedical Engineering&lt;/full-title&gt;&lt;/periodical&gt;&lt;pages&gt;979-989&lt;/pages&gt;&lt;volume&gt;41&lt;/volume&gt;&lt;number&gt;5&lt;/number&gt;&lt;dates&gt;&lt;year&gt;2013&lt;/year&gt;&lt;pub-dates&gt;&lt;date&gt;2013/05/01&lt;/date&gt;&lt;/pub-dates&gt;&lt;/dates&gt;&lt;isbn&gt;1573-9686&lt;/isbn&gt;&lt;urls&gt;&lt;related-urls&gt;&lt;url&gt;https://doi.org/10.1007/s10439-013-0747-0&lt;/url&gt;&lt;/related-urls&gt;&lt;/urls&gt;&lt;electronic-resource-num&gt;10.1007/s10439-013-0747-0&lt;/electronic-resource-num&gt;&lt;/record&gt;&lt;/Cite&gt;&lt;/EndNote&gt;</w:instrText>
      </w:r>
      <w:r>
        <w:rPr>
          <w:noProof/>
        </w:rPr>
        <w:fldChar w:fldCharType="separate"/>
      </w:r>
      <w:r>
        <w:rPr>
          <w:noProof/>
        </w:rPr>
        <w:t>[9]</w:t>
      </w:r>
      <w:r>
        <w:rPr>
          <w:noProof/>
        </w:rPr>
        <w:fldChar w:fldCharType="end"/>
      </w:r>
      <w:r>
        <w:rPr>
          <w:noProof/>
        </w:rPr>
        <w:t xml:space="preserve"> is also listed in the table. </w:t>
      </w:r>
    </w:p>
    <w:p w14:paraId="22E4C0B6" w14:textId="3B074F9B" w:rsidR="008759AC" w:rsidRPr="006A4D55" w:rsidRDefault="008759AC" w:rsidP="00593CCD">
      <w:pPr>
        <w:snapToGrid w:val="0"/>
        <w:spacing w:before="240" w:line="240" w:lineRule="auto"/>
        <w:ind w:left="2606"/>
        <w:rPr>
          <w:sz w:val="18"/>
          <w:szCs w:val="18"/>
        </w:rPr>
      </w:pPr>
      <w:r w:rsidRPr="006A4D55">
        <w:rPr>
          <w:b/>
          <w:bCs/>
          <w:sz w:val="18"/>
          <w:szCs w:val="18"/>
        </w:rPr>
        <w:t xml:space="preserve">Table </w:t>
      </w:r>
      <w:r w:rsidR="00E26E80" w:rsidRPr="006A4D55">
        <w:rPr>
          <w:b/>
          <w:bCs/>
          <w:sz w:val="18"/>
          <w:szCs w:val="18"/>
        </w:rPr>
        <w:t>A1</w:t>
      </w:r>
      <w:r w:rsidR="006A4D55">
        <w:rPr>
          <w:sz w:val="18"/>
          <w:szCs w:val="18"/>
        </w:rPr>
        <w:t>.</w:t>
      </w:r>
      <w:r w:rsidRPr="006A4D55">
        <w:rPr>
          <w:sz w:val="18"/>
          <w:szCs w:val="18"/>
        </w:rPr>
        <w:t xml:space="preserve"> </w:t>
      </w:r>
      <w:r w:rsidR="00593CCD">
        <w:rPr>
          <w:sz w:val="18"/>
          <w:szCs w:val="18"/>
        </w:rPr>
        <w:t>Dimension of the oral airways.</w:t>
      </w:r>
    </w:p>
    <w:tbl>
      <w:tblPr>
        <w:tblStyle w:val="TableGrid"/>
        <w:tblW w:w="0" w:type="auto"/>
        <w:tblInd w:w="27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99"/>
        <w:gridCol w:w="1464"/>
        <w:gridCol w:w="1903"/>
        <w:gridCol w:w="1965"/>
      </w:tblGrid>
      <w:tr w:rsidR="00593CCD" w:rsidRPr="006A15C6" w14:paraId="7ED70D30" w14:textId="32FB884F" w:rsidTr="00593CCD">
        <w:trPr>
          <w:trHeight w:val="440"/>
        </w:trPr>
        <w:tc>
          <w:tcPr>
            <w:tcW w:w="1199" w:type="dxa"/>
            <w:tcBorders>
              <w:bottom w:val="single" w:sz="4" w:space="0" w:color="auto"/>
            </w:tcBorders>
            <w:vAlign w:val="bottom"/>
          </w:tcPr>
          <w:p w14:paraId="4A819398" w14:textId="77777777" w:rsidR="00593CCD" w:rsidRPr="00593CCD" w:rsidRDefault="00593CCD" w:rsidP="00593CCD">
            <w:pPr>
              <w:snapToGrid w:val="0"/>
              <w:spacing w:before="100" w:beforeAutospacing="1" w:after="100" w:afterAutospacing="1" w:line="240" w:lineRule="auto"/>
              <w:jc w:val="center"/>
              <w:rPr>
                <w:b/>
                <w:bCs/>
              </w:rPr>
            </w:pPr>
            <w:r w:rsidRPr="00593CCD">
              <w:rPr>
                <w:b/>
                <w:bCs/>
              </w:rPr>
              <w:t>Subject ID</w:t>
            </w:r>
          </w:p>
        </w:tc>
        <w:tc>
          <w:tcPr>
            <w:tcW w:w="1464" w:type="dxa"/>
            <w:tcBorders>
              <w:bottom w:val="single" w:sz="4" w:space="0" w:color="auto"/>
            </w:tcBorders>
            <w:vAlign w:val="bottom"/>
          </w:tcPr>
          <w:p w14:paraId="68081A30" w14:textId="77777777" w:rsidR="00593CCD" w:rsidRPr="00593CCD" w:rsidRDefault="00593CCD" w:rsidP="00593CCD">
            <w:pPr>
              <w:snapToGrid w:val="0"/>
              <w:spacing w:before="100" w:beforeAutospacing="1" w:after="100" w:afterAutospacing="1" w:line="240" w:lineRule="auto"/>
              <w:jc w:val="center"/>
              <w:rPr>
                <w:b/>
                <w:bCs/>
              </w:rPr>
            </w:pPr>
            <w:r w:rsidRPr="00593CCD">
              <w:rPr>
                <w:b/>
                <w:bCs/>
              </w:rPr>
              <w:t>Volume (cm³)</w:t>
            </w:r>
          </w:p>
        </w:tc>
        <w:tc>
          <w:tcPr>
            <w:tcW w:w="1903" w:type="dxa"/>
            <w:tcBorders>
              <w:bottom w:val="single" w:sz="4" w:space="0" w:color="auto"/>
            </w:tcBorders>
            <w:vAlign w:val="bottom"/>
          </w:tcPr>
          <w:p w14:paraId="19E199D4" w14:textId="77777777" w:rsidR="00593CCD" w:rsidRPr="00593CCD" w:rsidRDefault="00593CCD" w:rsidP="00593CCD">
            <w:pPr>
              <w:snapToGrid w:val="0"/>
              <w:spacing w:before="100" w:beforeAutospacing="1" w:after="100" w:afterAutospacing="1" w:line="240" w:lineRule="auto"/>
              <w:jc w:val="center"/>
              <w:rPr>
                <w:b/>
                <w:bCs/>
              </w:rPr>
            </w:pPr>
            <w:r w:rsidRPr="00593CCD">
              <w:rPr>
                <w:b/>
                <w:bCs/>
              </w:rPr>
              <w:t>Surface Area (cm²)</w:t>
            </w:r>
          </w:p>
        </w:tc>
        <w:tc>
          <w:tcPr>
            <w:tcW w:w="1965" w:type="dxa"/>
            <w:tcBorders>
              <w:bottom w:val="single" w:sz="4" w:space="0" w:color="auto"/>
            </w:tcBorders>
            <w:vAlign w:val="bottom"/>
          </w:tcPr>
          <w:p w14:paraId="1E8DE994" w14:textId="77777777" w:rsidR="00593CCD" w:rsidRPr="000247C8" w:rsidRDefault="00593CCD" w:rsidP="00593CCD">
            <w:pPr>
              <w:snapToGrid w:val="0"/>
              <w:spacing w:line="240" w:lineRule="auto"/>
              <w:jc w:val="center"/>
              <w:rPr>
                <w:b/>
                <w:bCs/>
                <w:highlight w:val="yellow"/>
              </w:rPr>
            </w:pPr>
            <w:r w:rsidRPr="000247C8">
              <w:rPr>
                <w:b/>
                <w:bCs/>
                <w:highlight w:val="yellow"/>
              </w:rPr>
              <w:t>Average cross-</w:t>
            </w:r>
          </w:p>
          <w:p w14:paraId="76A91C95" w14:textId="1F3A66FE" w:rsidR="00593CCD" w:rsidRPr="00593CCD" w:rsidRDefault="00593CCD" w:rsidP="00593CCD">
            <w:pPr>
              <w:snapToGrid w:val="0"/>
              <w:spacing w:line="240" w:lineRule="auto"/>
              <w:jc w:val="center"/>
              <w:rPr>
                <w:b/>
                <w:bCs/>
              </w:rPr>
            </w:pPr>
            <w:r w:rsidRPr="000247C8">
              <w:rPr>
                <w:b/>
                <w:bCs/>
                <w:highlight w:val="yellow"/>
              </w:rPr>
              <w:t>sectional area (cm</w:t>
            </w:r>
            <w:r w:rsidRPr="000247C8">
              <w:rPr>
                <w:b/>
                <w:bCs/>
                <w:highlight w:val="yellow"/>
                <w:vertAlign w:val="superscript"/>
              </w:rPr>
              <w:t>2</w:t>
            </w:r>
            <w:r w:rsidRPr="000247C8">
              <w:rPr>
                <w:b/>
                <w:bCs/>
                <w:highlight w:val="yellow"/>
              </w:rPr>
              <w:t>)</w:t>
            </w:r>
          </w:p>
        </w:tc>
      </w:tr>
      <w:tr w:rsidR="00593CCD" w:rsidRPr="006A15C6" w14:paraId="351D7B05" w14:textId="50BA70D2" w:rsidTr="00593CCD">
        <w:trPr>
          <w:trHeight w:val="288"/>
        </w:trPr>
        <w:tc>
          <w:tcPr>
            <w:tcW w:w="1199" w:type="dxa"/>
            <w:tcBorders>
              <w:top w:val="single" w:sz="4" w:space="0" w:color="auto"/>
            </w:tcBorders>
          </w:tcPr>
          <w:p w14:paraId="1B21ECF7" w14:textId="77777777" w:rsidR="00593CCD" w:rsidRPr="006A15C6" w:rsidRDefault="00593CCD" w:rsidP="00593CCD">
            <w:pPr>
              <w:snapToGrid w:val="0"/>
              <w:spacing w:line="240" w:lineRule="auto"/>
              <w:jc w:val="center"/>
            </w:pPr>
            <w:r w:rsidRPr="006A15C6">
              <w:t>H1</w:t>
            </w:r>
          </w:p>
        </w:tc>
        <w:tc>
          <w:tcPr>
            <w:tcW w:w="1464" w:type="dxa"/>
            <w:tcBorders>
              <w:top w:val="single" w:sz="4" w:space="0" w:color="auto"/>
            </w:tcBorders>
          </w:tcPr>
          <w:p w14:paraId="7F8C8363" w14:textId="77777777" w:rsidR="00593CCD" w:rsidRPr="006A15C6" w:rsidRDefault="00593CCD" w:rsidP="00593CCD">
            <w:pPr>
              <w:snapToGrid w:val="0"/>
              <w:spacing w:line="240" w:lineRule="auto"/>
              <w:jc w:val="center"/>
            </w:pPr>
            <w:r w:rsidRPr="006A15C6">
              <w:t>73</w:t>
            </w:r>
            <w:r>
              <w:t>.70</w:t>
            </w:r>
          </w:p>
        </w:tc>
        <w:tc>
          <w:tcPr>
            <w:tcW w:w="1903" w:type="dxa"/>
            <w:tcBorders>
              <w:top w:val="single" w:sz="4" w:space="0" w:color="auto"/>
            </w:tcBorders>
          </w:tcPr>
          <w:p w14:paraId="4C996DFE" w14:textId="77777777" w:rsidR="00593CCD" w:rsidRPr="006A15C6" w:rsidRDefault="00593CCD" w:rsidP="00593CCD">
            <w:pPr>
              <w:snapToGrid w:val="0"/>
              <w:spacing w:line="240" w:lineRule="auto"/>
              <w:jc w:val="center"/>
            </w:pPr>
            <w:r w:rsidRPr="006A15C6">
              <w:t>188</w:t>
            </w:r>
            <w:r>
              <w:t>.</w:t>
            </w:r>
            <w:r w:rsidRPr="006A15C6">
              <w:t>18</w:t>
            </w:r>
          </w:p>
        </w:tc>
        <w:tc>
          <w:tcPr>
            <w:tcW w:w="1965" w:type="dxa"/>
            <w:tcBorders>
              <w:top w:val="single" w:sz="4" w:space="0" w:color="auto"/>
            </w:tcBorders>
          </w:tcPr>
          <w:p w14:paraId="1B870953" w14:textId="77777777" w:rsidR="00593CCD" w:rsidRPr="006A15C6" w:rsidRDefault="00593CCD" w:rsidP="00593CCD">
            <w:pPr>
              <w:snapToGrid w:val="0"/>
              <w:spacing w:line="240" w:lineRule="auto"/>
              <w:jc w:val="center"/>
            </w:pPr>
          </w:p>
        </w:tc>
      </w:tr>
      <w:tr w:rsidR="00593CCD" w:rsidRPr="006A15C6" w14:paraId="3B722886" w14:textId="267D713F" w:rsidTr="00593CCD">
        <w:trPr>
          <w:trHeight w:val="288"/>
        </w:trPr>
        <w:tc>
          <w:tcPr>
            <w:tcW w:w="1199" w:type="dxa"/>
          </w:tcPr>
          <w:p w14:paraId="47054F2D" w14:textId="77777777" w:rsidR="00593CCD" w:rsidRPr="006A15C6" w:rsidRDefault="00593CCD" w:rsidP="00593CCD">
            <w:pPr>
              <w:snapToGrid w:val="0"/>
              <w:spacing w:line="240" w:lineRule="auto"/>
              <w:jc w:val="center"/>
            </w:pPr>
            <w:r w:rsidRPr="006A15C6">
              <w:t>H2</w:t>
            </w:r>
          </w:p>
        </w:tc>
        <w:tc>
          <w:tcPr>
            <w:tcW w:w="1464" w:type="dxa"/>
          </w:tcPr>
          <w:p w14:paraId="31BB3B74" w14:textId="77777777" w:rsidR="00593CCD" w:rsidRPr="006A15C6" w:rsidRDefault="00593CCD" w:rsidP="00593CCD">
            <w:pPr>
              <w:snapToGrid w:val="0"/>
              <w:spacing w:line="240" w:lineRule="auto"/>
              <w:jc w:val="center"/>
            </w:pPr>
            <w:r>
              <w:t>65.32</w:t>
            </w:r>
          </w:p>
        </w:tc>
        <w:tc>
          <w:tcPr>
            <w:tcW w:w="1903" w:type="dxa"/>
          </w:tcPr>
          <w:p w14:paraId="76E49D44" w14:textId="77777777" w:rsidR="00593CCD" w:rsidRPr="006A15C6" w:rsidRDefault="00593CCD" w:rsidP="00593CCD">
            <w:pPr>
              <w:snapToGrid w:val="0"/>
              <w:spacing w:line="240" w:lineRule="auto"/>
              <w:jc w:val="center"/>
            </w:pPr>
            <w:r>
              <w:t>178.55</w:t>
            </w:r>
          </w:p>
        </w:tc>
        <w:tc>
          <w:tcPr>
            <w:tcW w:w="1965" w:type="dxa"/>
          </w:tcPr>
          <w:p w14:paraId="356E4B4A" w14:textId="77777777" w:rsidR="00593CCD" w:rsidRDefault="00593CCD" w:rsidP="00593CCD">
            <w:pPr>
              <w:snapToGrid w:val="0"/>
              <w:spacing w:line="240" w:lineRule="auto"/>
              <w:jc w:val="center"/>
            </w:pPr>
          </w:p>
        </w:tc>
      </w:tr>
      <w:tr w:rsidR="00593CCD" w:rsidRPr="006A15C6" w14:paraId="106B0FB4" w14:textId="634B21B5" w:rsidTr="00593CCD">
        <w:trPr>
          <w:trHeight w:val="288"/>
        </w:trPr>
        <w:tc>
          <w:tcPr>
            <w:tcW w:w="1199" w:type="dxa"/>
          </w:tcPr>
          <w:p w14:paraId="25896909" w14:textId="77777777" w:rsidR="00593CCD" w:rsidRPr="006A15C6" w:rsidRDefault="00593CCD" w:rsidP="00593CCD">
            <w:pPr>
              <w:snapToGrid w:val="0"/>
              <w:spacing w:line="240" w:lineRule="auto"/>
              <w:jc w:val="center"/>
            </w:pPr>
            <w:r w:rsidRPr="006A15C6">
              <w:t>H3</w:t>
            </w:r>
          </w:p>
        </w:tc>
        <w:tc>
          <w:tcPr>
            <w:tcW w:w="1464" w:type="dxa"/>
          </w:tcPr>
          <w:p w14:paraId="238F3545" w14:textId="77777777" w:rsidR="00593CCD" w:rsidRPr="006A15C6" w:rsidRDefault="00593CCD" w:rsidP="00593CCD">
            <w:pPr>
              <w:snapToGrid w:val="0"/>
              <w:spacing w:line="240" w:lineRule="auto"/>
              <w:jc w:val="center"/>
            </w:pPr>
            <w:r>
              <w:t>63.88</w:t>
            </w:r>
          </w:p>
        </w:tc>
        <w:tc>
          <w:tcPr>
            <w:tcW w:w="1903" w:type="dxa"/>
          </w:tcPr>
          <w:p w14:paraId="47FB57FB" w14:textId="77777777" w:rsidR="00593CCD" w:rsidRPr="006A15C6" w:rsidRDefault="00593CCD" w:rsidP="00593CCD">
            <w:pPr>
              <w:snapToGrid w:val="0"/>
              <w:spacing w:line="240" w:lineRule="auto"/>
              <w:jc w:val="center"/>
            </w:pPr>
            <w:r>
              <w:t>179.94</w:t>
            </w:r>
          </w:p>
        </w:tc>
        <w:tc>
          <w:tcPr>
            <w:tcW w:w="1965" w:type="dxa"/>
          </w:tcPr>
          <w:p w14:paraId="54591610" w14:textId="77777777" w:rsidR="00593CCD" w:rsidRDefault="00593CCD" w:rsidP="00593CCD">
            <w:pPr>
              <w:snapToGrid w:val="0"/>
              <w:spacing w:line="240" w:lineRule="auto"/>
              <w:jc w:val="center"/>
            </w:pPr>
          </w:p>
        </w:tc>
      </w:tr>
      <w:tr w:rsidR="00593CCD" w:rsidRPr="006A15C6" w14:paraId="224A1AFA" w14:textId="78B04092" w:rsidTr="00593CCD">
        <w:trPr>
          <w:trHeight w:val="288"/>
        </w:trPr>
        <w:tc>
          <w:tcPr>
            <w:tcW w:w="1199" w:type="dxa"/>
          </w:tcPr>
          <w:p w14:paraId="764625DC" w14:textId="77777777" w:rsidR="00593CCD" w:rsidRPr="006A15C6" w:rsidRDefault="00593CCD" w:rsidP="00593CCD">
            <w:pPr>
              <w:snapToGrid w:val="0"/>
              <w:spacing w:line="240" w:lineRule="auto"/>
              <w:jc w:val="center"/>
            </w:pPr>
            <w:r w:rsidRPr="006A15C6">
              <w:t>H4</w:t>
            </w:r>
          </w:p>
        </w:tc>
        <w:tc>
          <w:tcPr>
            <w:tcW w:w="1464" w:type="dxa"/>
          </w:tcPr>
          <w:p w14:paraId="7C274EF9" w14:textId="77777777" w:rsidR="00593CCD" w:rsidRPr="006A15C6" w:rsidRDefault="00593CCD" w:rsidP="00593CCD">
            <w:pPr>
              <w:snapToGrid w:val="0"/>
              <w:spacing w:line="240" w:lineRule="auto"/>
              <w:jc w:val="center"/>
            </w:pPr>
            <w:r>
              <w:t>96.34</w:t>
            </w:r>
          </w:p>
        </w:tc>
        <w:tc>
          <w:tcPr>
            <w:tcW w:w="1903" w:type="dxa"/>
          </w:tcPr>
          <w:p w14:paraId="0B0D8F96" w14:textId="77777777" w:rsidR="00593CCD" w:rsidRPr="006A15C6" w:rsidRDefault="00593CCD" w:rsidP="00593CCD">
            <w:pPr>
              <w:snapToGrid w:val="0"/>
              <w:spacing w:line="240" w:lineRule="auto"/>
              <w:jc w:val="center"/>
            </w:pPr>
            <w:r>
              <w:t>210.22</w:t>
            </w:r>
          </w:p>
        </w:tc>
        <w:tc>
          <w:tcPr>
            <w:tcW w:w="1965" w:type="dxa"/>
          </w:tcPr>
          <w:p w14:paraId="1CAA1C4C" w14:textId="77777777" w:rsidR="00593CCD" w:rsidRDefault="00593CCD" w:rsidP="00593CCD">
            <w:pPr>
              <w:snapToGrid w:val="0"/>
              <w:spacing w:line="240" w:lineRule="auto"/>
              <w:jc w:val="center"/>
            </w:pPr>
          </w:p>
        </w:tc>
      </w:tr>
      <w:tr w:rsidR="00593CCD" w:rsidRPr="006A15C6" w14:paraId="3AD9B3A6" w14:textId="450C61CE" w:rsidTr="00593CCD">
        <w:trPr>
          <w:trHeight w:val="288"/>
        </w:trPr>
        <w:tc>
          <w:tcPr>
            <w:tcW w:w="1199" w:type="dxa"/>
          </w:tcPr>
          <w:p w14:paraId="0FF9A61D" w14:textId="77777777" w:rsidR="00593CCD" w:rsidRPr="006A15C6" w:rsidRDefault="00593CCD" w:rsidP="00593CCD">
            <w:pPr>
              <w:snapToGrid w:val="0"/>
              <w:spacing w:line="240" w:lineRule="auto"/>
              <w:jc w:val="center"/>
            </w:pPr>
            <w:r w:rsidRPr="006A15C6">
              <w:t>H5</w:t>
            </w:r>
          </w:p>
        </w:tc>
        <w:tc>
          <w:tcPr>
            <w:tcW w:w="1464" w:type="dxa"/>
          </w:tcPr>
          <w:p w14:paraId="77667056" w14:textId="77777777" w:rsidR="00593CCD" w:rsidRPr="006A15C6" w:rsidRDefault="00593CCD" w:rsidP="00593CCD">
            <w:pPr>
              <w:snapToGrid w:val="0"/>
              <w:spacing w:line="240" w:lineRule="auto"/>
              <w:jc w:val="center"/>
            </w:pPr>
            <w:r>
              <w:t>67.92</w:t>
            </w:r>
          </w:p>
        </w:tc>
        <w:tc>
          <w:tcPr>
            <w:tcW w:w="1903" w:type="dxa"/>
          </w:tcPr>
          <w:p w14:paraId="2FF09039" w14:textId="77777777" w:rsidR="00593CCD" w:rsidRPr="006A15C6" w:rsidRDefault="00593CCD" w:rsidP="00593CCD">
            <w:pPr>
              <w:snapToGrid w:val="0"/>
              <w:spacing w:line="240" w:lineRule="auto"/>
              <w:jc w:val="center"/>
            </w:pPr>
            <w:r>
              <w:t>193.32</w:t>
            </w:r>
          </w:p>
        </w:tc>
        <w:tc>
          <w:tcPr>
            <w:tcW w:w="1965" w:type="dxa"/>
          </w:tcPr>
          <w:p w14:paraId="0710FFA5" w14:textId="77777777" w:rsidR="00593CCD" w:rsidRDefault="00593CCD" w:rsidP="00593CCD">
            <w:pPr>
              <w:snapToGrid w:val="0"/>
              <w:spacing w:line="240" w:lineRule="auto"/>
              <w:jc w:val="center"/>
            </w:pPr>
          </w:p>
        </w:tc>
      </w:tr>
      <w:tr w:rsidR="00593CCD" w:rsidRPr="006A15C6" w14:paraId="6BAAF090" w14:textId="322C0E52" w:rsidTr="00593CCD">
        <w:trPr>
          <w:trHeight w:val="288"/>
        </w:trPr>
        <w:tc>
          <w:tcPr>
            <w:tcW w:w="1199" w:type="dxa"/>
          </w:tcPr>
          <w:p w14:paraId="4CCDB215" w14:textId="77777777" w:rsidR="00593CCD" w:rsidRPr="006A15C6" w:rsidRDefault="00593CCD" w:rsidP="00593CCD">
            <w:pPr>
              <w:snapToGrid w:val="0"/>
              <w:spacing w:line="240" w:lineRule="auto"/>
              <w:jc w:val="center"/>
            </w:pPr>
            <w:r w:rsidRPr="006A15C6">
              <w:lastRenderedPageBreak/>
              <w:t>H6</w:t>
            </w:r>
          </w:p>
        </w:tc>
        <w:tc>
          <w:tcPr>
            <w:tcW w:w="1464" w:type="dxa"/>
          </w:tcPr>
          <w:p w14:paraId="0A35B41D" w14:textId="77777777" w:rsidR="00593CCD" w:rsidRPr="006A15C6" w:rsidRDefault="00593CCD" w:rsidP="00593CCD">
            <w:pPr>
              <w:snapToGrid w:val="0"/>
              <w:spacing w:line="240" w:lineRule="auto"/>
              <w:jc w:val="center"/>
            </w:pPr>
            <w:r>
              <w:t>72.51</w:t>
            </w:r>
          </w:p>
        </w:tc>
        <w:tc>
          <w:tcPr>
            <w:tcW w:w="1903" w:type="dxa"/>
          </w:tcPr>
          <w:p w14:paraId="494B5FE7" w14:textId="77777777" w:rsidR="00593CCD" w:rsidRPr="006A15C6" w:rsidRDefault="00593CCD" w:rsidP="00593CCD">
            <w:pPr>
              <w:snapToGrid w:val="0"/>
              <w:spacing w:line="240" w:lineRule="auto"/>
              <w:jc w:val="center"/>
            </w:pPr>
            <w:r>
              <w:t>200.18</w:t>
            </w:r>
          </w:p>
        </w:tc>
        <w:tc>
          <w:tcPr>
            <w:tcW w:w="1965" w:type="dxa"/>
          </w:tcPr>
          <w:p w14:paraId="5F2E2E2A" w14:textId="77777777" w:rsidR="00593CCD" w:rsidRDefault="00593CCD" w:rsidP="00593CCD">
            <w:pPr>
              <w:snapToGrid w:val="0"/>
              <w:spacing w:line="240" w:lineRule="auto"/>
              <w:jc w:val="center"/>
            </w:pPr>
          </w:p>
        </w:tc>
      </w:tr>
      <w:tr w:rsidR="00593CCD" w:rsidRPr="006A15C6" w14:paraId="12297EAF" w14:textId="09ADDAF3" w:rsidTr="00593CCD">
        <w:trPr>
          <w:trHeight w:val="288"/>
        </w:trPr>
        <w:tc>
          <w:tcPr>
            <w:tcW w:w="1199" w:type="dxa"/>
          </w:tcPr>
          <w:p w14:paraId="17DBC7BD" w14:textId="77777777" w:rsidR="00593CCD" w:rsidRPr="006A15C6" w:rsidRDefault="00593CCD" w:rsidP="00593CCD">
            <w:pPr>
              <w:snapToGrid w:val="0"/>
              <w:spacing w:line="240" w:lineRule="auto"/>
              <w:jc w:val="center"/>
            </w:pPr>
            <w:r w:rsidRPr="006A15C6">
              <w:t>H7</w:t>
            </w:r>
          </w:p>
        </w:tc>
        <w:tc>
          <w:tcPr>
            <w:tcW w:w="1464" w:type="dxa"/>
          </w:tcPr>
          <w:p w14:paraId="658A6836" w14:textId="77777777" w:rsidR="00593CCD" w:rsidRPr="006A15C6" w:rsidRDefault="00593CCD" w:rsidP="00593CCD">
            <w:pPr>
              <w:snapToGrid w:val="0"/>
              <w:spacing w:line="240" w:lineRule="auto"/>
              <w:jc w:val="center"/>
            </w:pPr>
            <w:r>
              <w:t>61.28</w:t>
            </w:r>
          </w:p>
        </w:tc>
        <w:tc>
          <w:tcPr>
            <w:tcW w:w="1903" w:type="dxa"/>
          </w:tcPr>
          <w:p w14:paraId="09CCD58F" w14:textId="77777777" w:rsidR="00593CCD" w:rsidRPr="006A15C6" w:rsidRDefault="00593CCD" w:rsidP="00593CCD">
            <w:pPr>
              <w:snapToGrid w:val="0"/>
              <w:spacing w:line="240" w:lineRule="auto"/>
              <w:jc w:val="center"/>
            </w:pPr>
            <w:r>
              <w:t>192.96</w:t>
            </w:r>
          </w:p>
        </w:tc>
        <w:tc>
          <w:tcPr>
            <w:tcW w:w="1965" w:type="dxa"/>
          </w:tcPr>
          <w:p w14:paraId="6DB56003" w14:textId="77777777" w:rsidR="00593CCD" w:rsidRDefault="00593CCD" w:rsidP="00593CCD">
            <w:pPr>
              <w:snapToGrid w:val="0"/>
              <w:spacing w:line="240" w:lineRule="auto"/>
              <w:jc w:val="center"/>
            </w:pPr>
          </w:p>
        </w:tc>
      </w:tr>
      <w:tr w:rsidR="00593CCD" w:rsidRPr="006A15C6" w14:paraId="1867943D" w14:textId="623134B8" w:rsidTr="00593CCD">
        <w:trPr>
          <w:trHeight w:val="288"/>
        </w:trPr>
        <w:tc>
          <w:tcPr>
            <w:tcW w:w="1199" w:type="dxa"/>
          </w:tcPr>
          <w:p w14:paraId="5CEDA7BC" w14:textId="77777777" w:rsidR="00593CCD" w:rsidRPr="006A15C6" w:rsidRDefault="00593CCD" w:rsidP="00593CCD">
            <w:pPr>
              <w:snapToGrid w:val="0"/>
              <w:spacing w:line="240" w:lineRule="auto"/>
              <w:jc w:val="center"/>
            </w:pPr>
            <w:r w:rsidRPr="006A15C6">
              <w:t>COPD1</w:t>
            </w:r>
          </w:p>
        </w:tc>
        <w:tc>
          <w:tcPr>
            <w:tcW w:w="1464" w:type="dxa"/>
          </w:tcPr>
          <w:p w14:paraId="2448BEED" w14:textId="77777777" w:rsidR="00593CCD" w:rsidRPr="006A15C6" w:rsidRDefault="00593CCD" w:rsidP="00593CCD">
            <w:pPr>
              <w:snapToGrid w:val="0"/>
              <w:spacing w:line="240" w:lineRule="auto"/>
              <w:jc w:val="center"/>
            </w:pPr>
            <w:r>
              <w:t>52.86</w:t>
            </w:r>
          </w:p>
        </w:tc>
        <w:tc>
          <w:tcPr>
            <w:tcW w:w="1903" w:type="dxa"/>
          </w:tcPr>
          <w:p w14:paraId="15D14598" w14:textId="77777777" w:rsidR="00593CCD" w:rsidRPr="006A15C6" w:rsidRDefault="00593CCD" w:rsidP="00593CCD">
            <w:pPr>
              <w:snapToGrid w:val="0"/>
              <w:spacing w:line="240" w:lineRule="auto"/>
              <w:jc w:val="center"/>
            </w:pPr>
            <w:r>
              <w:t>149.79</w:t>
            </w:r>
          </w:p>
        </w:tc>
        <w:tc>
          <w:tcPr>
            <w:tcW w:w="1965" w:type="dxa"/>
          </w:tcPr>
          <w:p w14:paraId="14C06AC3" w14:textId="77777777" w:rsidR="00593CCD" w:rsidRDefault="00593CCD" w:rsidP="00593CCD">
            <w:pPr>
              <w:snapToGrid w:val="0"/>
              <w:spacing w:line="240" w:lineRule="auto"/>
              <w:jc w:val="center"/>
            </w:pPr>
          </w:p>
        </w:tc>
      </w:tr>
      <w:tr w:rsidR="00593CCD" w:rsidRPr="006A15C6" w14:paraId="28F1E116" w14:textId="34CC6E3E" w:rsidTr="00593CCD">
        <w:trPr>
          <w:trHeight w:val="288"/>
        </w:trPr>
        <w:tc>
          <w:tcPr>
            <w:tcW w:w="1199" w:type="dxa"/>
          </w:tcPr>
          <w:p w14:paraId="58AEAE97" w14:textId="77777777" w:rsidR="00593CCD" w:rsidRPr="006A15C6" w:rsidRDefault="00593CCD" w:rsidP="00593CCD">
            <w:pPr>
              <w:snapToGrid w:val="0"/>
              <w:spacing w:line="240" w:lineRule="auto"/>
              <w:jc w:val="center"/>
            </w:pPr>
            <w:r w:rsidRPr="006A15C6">
              <w:t>COPD2</w:t>
            </w:r>
          </w:p>
        </w:tc>
        <w:tc>
          <w:tcPr>
            <w:tcW w:w="1464" w:type="dxa"/>
          </w:tcPr>
          <w:p w14:paraId="406CCD2B" w14:textId="77777777" w:rsidR="00593CCD" w:rsidRPr="006A15C6" w:rsidRDefault="00593CCD" w:rsidP="00593CCD">
            <w:pPr>
              <w:snapToGrid w:val="0"/>
              <w:spacing w:line="240" w:lineRule="auto"/>
              <w:jc w:val="center"/>
            </w:pPr>
            <w:r>
              <w:t>126.83</w:t>
            </w:r>
          </w:p>
        </w:tc>
        <w:tc>
          <w:tcPr>
            <w:tcW w:w="1903" w:type="dxa"/>
          </w:tcPr>
          <w:p w14:paraId="2907BD32" w14:textId="77777777" w:rsidR="00593CCD" w:rsidRPr="006A15C6" w:rsidRDefault="00593CCD" w:rsidP="00593CCD">
            <w:pPr>
              <w:snapToGrid w:val="0"/>
              <w:spacing w:line="240" w:lineRule="auto"/>
              <w:jc w:val="center"/>
            </w:pPr>
            <w:r>
              <w:t>254.02</w:t>
            </w:r>
          </w:p>
        </w:tc>
        <w:tc>
          <w:tcPr>
            <w:tcW w:w="1965" w:type="dxa"/>
          </w:tcPr>
          <w:p w14:paraId="21AE0B3B" w14:textId="77777777" w:rsidR="00593CCD" w:rsidRDefault="00593CCD" w:rsidP="00593CCD">
            <w:pPr>
              <w:snapToGrid w:val="0"/>
              <w:spacing w:line="240" w:lineRule="auto"/>
              <w:jc w:val="center"/>
            </w:pPr>
          </w:p>
        </w:tc>
      </w:tr>
      <w:tr w:rsidR="00593CCD" w:rsidRPr="006A15C6" w14:paraId="1D482453" w14:textId="2CF18D95" w:rsidTr="00593CCD">
        <w:trPr>
          <w:trHeight w:val="288"/>
        </w:trPr>
        <w:tc>
          <w:tcPr>
            <w:tcW w:w="1199" w:type="dxa"/>
          </w:tcPr>
          <w:p w14:paraId="6254CC20" w14:textId="77777777" w:rsidR="00593CCD" w:rsidRPr="006A15C6" w:rsidRDefault="00593CCD" w:rsidP="00593CCD">
            <w:pPr>
              <w:snapToGrid w:val="0"/>
              <w:spacing w:line="240" w:lineRule="auto"/>
              <w:jc w:val="center"/>
            </w:pPr>
            <w:r w:rsidRPr="006A15C6">
              <w:t>COPD3</w:t>
            </w:r>
          </w:p>
        </w:tc>
        <w:tc>
          <w:tcPr>
            <w:tcW w:w="1464" w:type="dxa"/>
          </w:tcPr>
          <w:p w14:paraId="6A27DE3C" w14:textId="77777777" w:rsidR="00593CCD" w:rsidRPr="006A15C6" w:rsidRDefault="00593CCD" w:rsidP="00593CCD">
            <w:pPr>
              <w:snapToGrid w:val="0"/>
              <w:spacing w:line="240" w:lineRule="auto"/>
              <w:jc w:val="center"/>
            </w:pPr>
            <w:r>
              <w:t>85.53</w:t>
            </w:r>
          </w:p>
        </w:tc>
        <w:tc>
          <w:tcPr>
            <w:tcW w:w="1903" w:type="dxa"/>
          </w:tcPr>
          <w:p w14:paraId="1685923E" w14:textId="77777777" w:rsidR="00593CCD" w:rsidRPr="006A15C6" w:rsidRDefault="00593CCD" w:rsidP="00593CCD">
            <w:pPr>
              <w:snapToGrid w:val="0"/>
              <w:spacing w:line="240" w:lineRule="auto"/>
              <w:jc w:val="center"/>
            </w:pPr>
            <w:r>
              <w:t>243.09</w:t>
            </w:r>
          </w:p>
        </w:tc>
        <w:tc>
          <w:tcPr>
            <w:tcW w:w="1965" w:type="dxa"/>
          </w:tcPr>
          <w:p w14:paraId="49D15AFB" w14:textId="77777777" w:rsidR="00593CCD" w:rsidRDefault="00593CCD" w:rsidP="00593CCD">
            <w:pPr>
              <w:snapToGrid w:val="0"/>
              <w:spacing w:line="240" w:lineRule="auto"/>
              <w:jc w:val="center"/>
            </w:pPr>
          </w:p>
        </w:tc>
      </w:tr>
      <w:tr w:rsidR="00593CCD" w:rsidRPr="006A15C6" w14:paraId="4CDBB80C" w14:textId="7F9C1E74" w:rsidTr="00593CCD">
        <w:trPr>
          <w:trHeight w:val="288"/>
        </w:trPr>
        <w:tc>
          <w:tcPr>
            <w:tcW w:w="1199" w:type="dxa"/>
            <w:tcBorders>
              <w:bottom w:val="single" w:sz="4" w:space="0" w:color="auto"/>
            </w:tcBorders>
          </w:tcPr>
          <w:p w14:paraId="73A648C9" w14:textId="77777777" w:rsidR="00593CCD" w:rsidRPr="006A15C6" w:rsidRDefault="00593CCD" w:rsidP="00593CCD">
            <w:pPr>
              <w:snapToGrid w:val="0"/>
              <w:spacing w:line="240" w:lineRule="auto"/>
              <w:jc w:val="center"/>
            </w:pPr>
            <w:r w:rsidRPr="006A15C6">
              <w:t>COPD4</w:t>
            </w:r>
          </w:p>
        </w:tc>
        <w:tc>
          <w:tcPr>
            <w:tcW w:w="1464" w:type="dxa"/>
            <w:tcBorders>
              <w:bottom w:val="single" w:sz="4" w:space="0" w:color="auto"/>
            </w:tcBorders>
          </w:tcPr>
          <w:p w14:paraId="4D432F8B" w14:textId="77777777" w:rsidR="00593CCD" w:rsidRPr="006A15C6" w:rsidRDefault="00593CCD" w:rsidP="00593CCD">
            <w:pPr>
              <w:snapToGrid w:val="0"/>
              <w:spacing w:line="240" w:lineRule="auto"/>
              <w:jc w:val="center"/>
            </w:pPr>
            <w:r>
              <w:t>87.40</w:t>
            </w:r>
          </w:p>
        </w:tc>
        <w:tc>
          <w:tcPr>
            <w:tcW w:w="1903" w:type="dxa"/>
            <w:tcBorders>
              <w:bottom w:val="single" w:sz="4" w:space="0" w:color="auto"/>
            </w:tcBorders>
          </w:tcPr>
          <w:p w14:paraId="2583D053" w14:textId="77777777" w:rsidR="00593CCD" w:rsidRPr="006A15C6" w:rsidRDefault="00593CCD" w:rsidP="00593CCD">
            <w:pPr>
              <w:snapToGrid w:val="0"/>
              <w:spacing w:line="240" w:lineRule="auto"/>
              <w:jc w:val="center"/>
            </w:pPr>
            <w:r>
              <w:t>220.84</w:t>
            </w:r>
          </w:p>
        </w:tc>
        <w:tc>
          <w:tcPr>
            <w:tcW w:w="1965" w:type="dxa"/>
            <w:tcBorders>
              <w:bottom w:val="single" w:sz="4" w:space="0" w:color="auto"/>
            </w:tcBorders>
          </w:tcPr>
          <w:p w14:paraId="23494F17" w14:textId="77777777" w:rsidR="00593CCD" w:rsidRDefault="00593CCD" w:rsidP="00593CCD">
            <w:pPr>
              <w:snapToGrid w:val="0"/>
              <w:spacing w:line="240" w:lineRule="auto"/>
              <w:jc w:val="center"/>
            </w:pPr>
          </w:p>
        </w:tc>
      </w:tr>
    </w:tbl>
    <w:p w14:paraId="52B6DEF2" w14:textId="6CF5CE25" w:rsidR="00226233" w:rsidRPr="00226233" w:rsidRDefault="00B612A2" w:rsidP="00226233">
      <w:pPr>
        <w:adjustRightInd w:val="0"/>
        <w:snapToGrid w:val="0"/>
        <w:spacing w:before="240" w:after="60" w:line="240" w:lineRule="auto"/>
        <w:ind w:left="2606"/>
        <w:rPr>
          <w:b/>
          <w:bCs/>
          <w:szCs w:val="18"/>
          <w:lang w:bidi="en-US"/>
        </w:rPr>
      </w:pPr>
      <w:r>
        <w:rPr>
          <w:noProof/>
        </w:rPr>
        <w:drawing>
          <wp:anchor distT="0" distB="182880" distL="114300" distR="114300" simplePos="0" relativeHeight="251673600" behindDoc="1" locked="0" layoutInCell="1" allowOverlap="1" wp14:anchorId="077E1D59" wp14:editId="0C3C3545">
            <wp:simplePos x="0" y="0"/>
            <wp:positionH relativeFrom="margin">
              <wp:posOffset>670560</wp:posOffset>
            </wp:positionH>
            <wp:positionV relativeFrom="paragraph">
              <wp:posOffset>353978</wp:posOffset>
            </wp:positionV>
            <wp:extent cx="6401991" cy="4096512"/>
            <wp:effectExtent l="0" t="0" r="0" b="5715"/>
            <wp:wrapTopAndBottom/>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401991" cy="4096512"/>
                    </a:xfrm>
                    <a:prstGeom prst="rect">
                      <a:avLst/>
                    </a:prstGeom>
                  </pic:spPr>
                </pic:pic>
              </a:graphicData>
            </a:graphic>
            <wp14:sizeRelH relativeFrom="margin">
              <wp14:pctWidth>0</wp14:pctWidth>
            </wp14:sizeRelH>
            <wp14:sizeRelV relativeFrom="margin">
              <wp14:pctHeight>0</wp14:pctHeight>
            </wp14:sizeRelV>
          </wp:anchor>
        </w:drawing>
      </w:r>
      <w:r w:rsidR="00226233" w:rsidRPr="00643ECB">
        <w:rPr>
          <w:b/>
          <w:bCs/>
          <w:szCs w:val="18"/>
          <w:lang w:bidi="en-US"/>
        </w:rPr>
        <w:t xml:space="preserve">Appendix </w:t>
      </w:r>
      <w:r w:rsidR="00226233">
        <w:rPr>
          <w:b/>
          <w:bCs/>
          <w:szCs w:val="18"/>
          <w:lang w:bidi="en-US"/>
        </w:rPr>
        <w:t xml:space="preserve">B – Additional </w:t>
      </w:r>
      <w:r w:rsidR="00226233">
        <w:rPr>
          <w:b/>
          <w:bCs/>
          <w:i/>
          <w:iCs/>
          <w:szCs w:val="18"/>
          <w:lang w:bidi="en-US"/>
        </w:rPr>
        <w:t xml:space="preserve">in-silico </w:t>
      </w:r>
      <w:r w:rsidR="00226233">
        <w:rPr>
          <w:b/>
          <w:bCs/>
          <w:szCs w:val="18"/>
          <w:lang w:bidi="en-US"/>
        </w:rPr>
        <w:t>data</w:t>
      </w:r>
      <w:r w:rsidR="00711492">
        <w:rPr>
          <w:b/>
          <w:bCs/>
          <w:szCs w:val="18"/>
          <w:lang w:bidi="en-US"/>
        </w:rPr>
        <w:t xml:space="preserve"> </w:t>
      </w:r>
      <w:r w:rsidR="00711492" w:rsidRPr="00711492">
        <w:rPr>
          <w:b/>
          <w:bCs/>
          <w:szCs w:val="18"/>
          <w:highlight w:val="yellow"/>
          <w:lang w:bidi="en-US"/>
        </w:rPr>
        <w:t>(still need to decide what to include here</w:t>
      </w:r>
      <w:r w:rsidR="00711492">
        <w:rPr>
          <w:b/>
          <w:bCs/>
          <w:szCs w:val="18"/>
          <w:lang w:bidi="en-US"/>
        </w:rPr>
        <w:t>)</w:t>
      </w:r>
    </w:p>
    <w:p w14:paraId="4C0BFE8B" w14:textId="095473C9" w:rsidR="008759AC" w:rsidRPr="004B2786" w:rsidRDefault="008759AC" w:rsidP="004B2786">
      <w:pPr>
        <w:pStyle w:val="PatentUS0-99"/>
        <w:numPr>
          <w:ilvl w:val="0"/>
          <w:numId w:val="0"/>
        </w:numPr>
        <w:snapToGrid w:val="0"/>
        <w:spacing w:after="0" w:line="240" w:lineRule="auto"/>
        <w:ind w:left="2606"/>
        <w:rPr>
          <w:rFonts w:ascii="Palatino Linotype" w:eastAsia="SimSun" w:hAnsi="Palatino Linotype"/>
          <w:color w:val="000000"/>
          <w:sz w:val="18"/>
          <w:szCs w:val="18"/>
          <w:lang w:eastAsia="zh-CN"/>
        </w:rPr>
      </w:pPr>
      <w:r w:rsidRPr="004B2786">
        <w:rPr>
          <w:rFonts w:ascii="Palatino Linotype" w:eastAsia="SimSun" w:hAnsi="Palatino Linotype"/>
          <w:b/>
          <w:bCs/>
          <w:color w:val="000000"/>
          <w:sz w:val="18"/>
          <w:szCs w:val="18"/>
          <w:lang w:eastAsia="zh-CN"/>
        </w:rPr>
        <w:t xml:space="preserve">Figure </w:t>
      </w:r>
      <w:r w:rsidR="004B2786" w:rsidRPr="004B2786">
        <w:rPr>
          <w:rFonts w:ascii="Palatino Linotype" w:eastAsia="SimSun" w:hAnsi="Palatino Linotype"/>
          <w:b/>
          <w:bCs/>
          <w:color w:val="000000"/>
          <w:sz w:val="18"/>
          <w:szCs w:val="18"/>
          <w:lang w:eastAsia="zh-CN"/>
        </w:rPr>
        <w:t>B1</w:t>
      </w:r>
      <w:r w:rsidR="004B2786">
        <w:rPr>
          <w:rFonts w:ascii="Palatino Linotype" w:eastAsia="SimSun" w:hAnsi="Palatino Linotype"/>
          <w:color w:val="000000"/>
          <w:sz w:val="18"/>
          <w:szCs w:val="18"/>
          <w:lang w:eastAsia="zh-CN"/>
        </w:rPr>
        <w:t>.</w:t>
      </w:r>
      <w:r w:rsidRPr="004B2786">
        <w:rPr>
          <w:rFonts w:ascii="Palatino Linotype" w:eastAsia="SimSun" w:hAnsi="Palatino Linotype"/>
          <w:color w:val="000000"/>
          <w:sz w:val="18"/>
          <w:szCs w:val="18"/>
          <w:lang w:eastAsia="zh-CN"/>
        </w:rPr>
        <w:t xml:space="preserve"> </w:t>
      </w:r>
      <w:r w:rsidR="004B2786">
        <w:rPr>
          <w:rFonts w:ascii="Palatino Linotype" w:eastAsia="SimSun" w:hAnsi="Palatino Linotype"/>
          <w:color w:val="000000"/>
          <w:sz w:val="18"/>
          <w:szCs w:val="18"/>
          <w:lang w:eastAsia="zh-CN"/>
        </w:rPr>
        <w:t xml:space="preserve">Subregional deposition as a function of particle size for both flow rates (dashed lines: 18 L/min, solid line: 45 L/min). </w:t>
      </w:r>
      <w:r w:rsidRPr="004B2786">
        <w:rPr>
          <w:rFonts w:ascii="Palatino Linotype" w:eastAsia="SimSun" w:hAnsi="Palatino Linotype"/>
          <w:color w:val="000000"/>
          <w:sz w:val="18"/>
          <w:szCs w:val="18"/>
          <w:lang w:eastAsia="zh-CN"/>
        </w:rPr>
        <w:t>(A) Mouth cavity</w:t>
      </w:r>
      <w:r w:rsidR="004B2786">
        <w:rPr>
          <w:rFonts w:ascii="Palatino Linotype" w:eastAsia="SimSun" w:hAnsi="Palatino Linotype"/>
          <w:color w:val="000000"/>
          <w:sz w:val="18"/>
          <w:szCs w:val="18"/>
          <w:lang w:eastAsia="zh-CN"/>
        </w:rPr>
        <w:t xml:space="preserve">. </w:t>
      </w:r>
      <w:r w:rsidR="004B2786" w:rsidRPr="004B2786">
        <w:rPr>
          <w:rFonts w:ascii="Palatino Linotype" w:eastAsia="SimSun" w:hAnsi="Palatino Linotype"/>
          <w:color w:val="000000"/>
          <w:sz w:val="18"/>
          <w:szCs w:val="18"/>
          <w:lang w:eastAsia="zh-CN"/>
        </w:rPr>
        <w:t xml:space="preserve">(B) Oropharyngeal </w:t>
      </w:r>
      <w:r w:rsidR="004B2786">
        <w:rPr>
          <w:rFonts w:ascii="Palatino Linotype" w:eastAsia="SimSun" w:hAnsi="Palatino Linotype"/>
          <w:color w:val="000000"/>
          <w:sz w:val="18"/>
          <w:szCs w:val="18"/>
          <w:lang w:eastAsia="zh-CN"/>
        </w:rPr>
        <w:t>region.</w:t>
      </w:r>
      <w:r w:rsidR="004B2786" w:rsidRPr="004B2786">
        <w:rPr>
          <w:rFonts w:ascii="Palatino Linotype" w:eastAsia="SimSun" w:hAnsi="Palatino Linotype"/>
          <w:color w:val="000000"/>
          <w:sz w:val="18"/>
          <w:szCs w:val="18"/>
          <w:lang w:eastAsia="zh-CN"/>
        </w:rPr>
        <w:t xml:space="preserve"> (C) Laryngeal</w:t>
      </w:r>
      <w:r w:rsidRPr="004B2786">
        <w:rPr>
          <w:rFonts w:ascii="Palatino Linotype" w:eastAsia="SimSun" w:hAnsi="Palatino Linotype"/>
          <w:color w:val="000000"/>
          <w:sz w:val="18"/>
          <w:szCs w:val="18"/>
          <w:lang w:eastAsia="zh-CN"/>
        </w:rPr>
        <w:t xml:space="preserve"> </w:t>
      </w:r>
      <w:r w:rsidR="004B2786">
        <w:rPr>
          <w:rFonts w:ascii="Palatino Linotype" w:eastAsia="SimSun" w:hAnsi="Palatino Linotype"/>
          <w:color w:val="000000"/>
          <w:sz w:val="18"/>
          <w:szCs w:val="18"/>
          <w:lang w:eastAsia="zh-CN"/>
        </w:rPr>
        <w:t xml:space="preserve">region. </w:t>
      </w:r>
    </w:p>
    <w:p w14:paraId="5C149B9C" w14:textId="411B40BA" w:rsidR="0022145D" w:rsidRPr="00711492" w:rsidRDefault="00711492" w:rsidP="00711492">
      <w:pPr>
        <w:snapToGrid w:val="0"/>
        <w:spacing w:before="100" w:beforeAutospacing="1" w:after="100" w:afterAutospacing="1" w:line="240" w:lineRule="auto"/>
        <w:ind w:left="2606"/>
        <w:rPr>
          <w:sz w:val="18"/>
          <w:szCs w:val="18"/>
        </w:rPr>
      </w:pPr>
      <w:r w:rsidRPr="00711492">
        <w:rPr>
          <w:noProof/>
          <w:sz w:val="18"/>
          <w:szCs w:val="18"/>
        </w:rPr>
        <w:lastRenderedPageBreak/>
        <w:drawing>
          <wp:anchor distT="0" distB="0" distL="114300" distR="114300" simplePos="0" relativeHeight="251692032" behindDoc="1" locked="0" layoutInCell="1" allowOverlap="1" wp14:anchorId="399C269F" wp14:editId="74199768">
            <wp:simplePos x="0" y="0"/>
            <wp:positionH relativeFrom="margin">
              <wp:posOffset>681732</wp:posOffset>
            </wp:positionH>
            <wp:positionV relativeFrom="paragraph">
              <wp:posOffset>4439177</wp:posOffset>
            </wp:positionV>
            <wp:extent cx="5943600" cy="3658467"/>
            <wp:effectExtent l="0" t="0" r="0" b="0"/>
            <wp:wrapTopAndBottom/>
            <wp:docPr id="25" name="Picture 25"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differe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658467"/>
                    </a:xfrm>
                    <a:prstGeom prst="rect">
                      <a:avLst/>
                    </a:prstGeom>
                  </pic:spPr>
                </pic:pic>
              </a:graphicData>
            </a:graphic>
            <wp14:sizeRelH relativeFrom="margin">
              <wp14:pctWidth>0</wp14:pctWidth>
            </wp14:sizeRelH>
            <wp14:sizeRelV relativeFrom="margin">
              <wp14:pctHeight>0</wp14:pctHeight>
            </wp14:sizeRelV>
          </wp:anchor>
        </w:drawing>
      </w:r>
      <w:r w:rsidR="0022145D" w:rsidRPr="00711492">
        <w:rPr>
          <w:b/>
          <w:bCs/>
          <w:noProof/>
          <w:sz w:val="18"/>
          <w:szCs w:val="18"/>
        </w:rPr>
        <w:drawing>
          <wp:anchor distT="0" distB="0" distL="114300" distR="114300" simplePos="0" relativeHeight="251695104" behindDoc="0" locked="0" layoutInCell="1" allowOverlap="1" wp14:anchorId="01DFECE3" wp14:editId="1E6213DB">
            <wp:simplePos x="0" y="0"/>
            <wp:positionH relativeFrom="column">
              <wp:posOffset>681287</wp:posOffset>
            </wp:positionH>
            <wp:positionV relativeFrom="paragraph">
              <wp:posOffset>338</wp:posOffset>
            </wp:positionV>
            <wp:extent cx="5943600" cy="36583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5943600" cy="3658385"/>
                    </a:xfrm>
                    <a:prstGeom prst="rect">
                      <a:avLst/>
                    </a:prstGeom>
                  </pic:spPr>
                </pic:pic>
              </a:graphicData>
            </a:graphic>
            <wp14:sizeRelH relativeFrom="page">
              <wp14:pctWidth>0</wp14:pctWidth>
            </wp14:sizeRelH>
            <wp14:sizeRelV relativeFrom="page">
              <wp14:pctHeight>0</wp14:pctHeight>
            </wp14:sizeRelV>
          </wp:anchor>
        </w:drawing>
      </w:r>
      <w:r w:rsidR="00122536" w:rsidRPr="00711492">
        <w:rPr>
          <w:b/>
          <w:bCs/>
          <w:noProof/>
          <w:sz w:val="18"/>
          <w:szCs w:val="18"/>
        </w:rPr>
        <w:t xml:space="preserve">Figure </w:t>
      </w:r>
      <w:r w:rsidRPr="00711492">
        <w:rPr>
          <w:b/>
          <w:bCs/>
          <w:noProof/>
          <w:sz w:val="18"/>
          <w:szCs w:val="18"/>
        </w:rPr>
        <w:t>B</w:t>
      </w:r>
      <w:r w:rsidR="008C2F17" w:rsidRPr="00711492">
        <w:rPr>
          <w:b/>
          <w:bCs/>
          <w:noProof/>
          <w:sz w:val="18"/>
          <w:szCs w:val="18"/>
        </w:rPr>
        <w:t>2</w:t>
      </w:r>
      <w:r>
        <w:rPr>
          <w:noProof/>
          <w:sz w:val="18"/>
          <w:szCs w:val="18"/>
        </w:rPr>
        <w:t>.</w:t>
      </w:r>
      <w:r w:rsidR="00122536" w:rsidRPr="00711492">
        <w:rPr>
          <w:noProof/>
          <w:sz w:val="18"/>
          <w:szCs w:val="18"/>
        </w:rPr>
        <w:t xml:space="preserve"> </w:t>
      </w:r>
      <w:r w:rsidR="00122536" w:rsidRPr="00711492">
        <w:rPr>
          <w:sz w:val="18"/>
          <w:szCs w:val="18"/>
        </w:rPr>
        <w:t xml:space="preserve">Special regional distribution of deposited </w:t>
      </w:r>
      <w:r w:rsidR="00122536" w:rsidRPr="00711492">
        <w:rPr>
          <w:bCs/>
          <w:sz w:val="18"/>
          <w:szCs w:val="18"/>
        </w:rPr>
        <w:t xml:space="preserve">5 </w:t>
      </w:r>
      <w:r w:rsidR="00122536" w:rsidRPr="00711492">
        <w:rPr>
          <w:rFonts w:ascii="Times New Roman" w:hAnsi="Times New Roman"/>
          <w:bCs/>
          <w:sz w:val="18"/>
          <w:szCs w:val="18"/>
        </w:rPr>
        <w:t>µ</w:t>
      </w:r>
      <w:r w:rsidR="00122536" w:rsidRPr="00711492">
        <w:rPr>
          <w:bCs/>
          <w:sz w:val="18"/>
          <w:szCs w:val="18"/>
        </w:rPr>
        <w:t xml:space="preserve">m </w:t>
      </w:r>
      <w:r w:rsidR="00122536" w:rsidRPr="00711492">
        <w:rPr>
          <w:sz w:val="18"/>
          <w:szCs w:val="18"/>
        </w:rPr>
        <w:t>particles inhaled at 45 L/min (A) Isometric view (B) Back view(C) Front view (D) Side view</w:t>
      </w:r>
      <w:r w:rsidR="0022145D" w:rsidRPr="00711492">
        <w:rPr>
          <w:sz w:val="18"/>
          <w:szCs w:val="18"/>
        </w:rPr>
        <w:t>. Upper panel: subject H5; Lower panel: subject H6.</w:t>
      </w:r>
    </w:p>
    <w:p w14:paraId="18BDA661" w14:textId="1D68308D" w:rsidR="00802C7C" w:rsidRPr="00711492" w:rsidRDefault="00FE5D39" w:rsidP="00711492">
      <w:pPr>
        <w:pStyle w:val="MDPI21heading1"/>
        <w:spacing w:line="240" w:lineRule="auto"/>
        <w:ind w:left="2606"/>
        <w:rPr>
          <w:b w:val="0"/>
          <w:bCs/>
          <w:sz w:val="18"/>
          <w:szCs w:val="18"/>
        </w:rPr>
      </w:pPr>
      <w:r w:rsidRPr="00711492">
        <w:rPr>
          <w:noProof/>
          <w:sz w:val="18"/>
          <w:szCs w:val="18"/>
        </w:rPr>
        <w:t xml:space="preserve">Figure </w:t>
      </w:r>
      <w:r w:rsidR="008C2F17" w:rsidRPr="00711492">
        <w:rPr>
          <w:noProof/>
          <w:sz w:val="18"/>
          <w:szCs w:val="18"/>
        </w:rPr>
        <w:t>B3</w:t>
      </w:r>
      <w:r w:rsidRPr="00711492">
        <w:rPr>
          <w:noProof/>
          <w:sz w:val="18"/>
          <w:szCs w:val="18"/>
        </w:rPr>
        <w:t xml:space="preserve">: </w:t>
      </w:r>
      <w:r w:rsidRPr="00711492">
        <w:rPr>
          <w:b w:val="0"/>
          <w:bCs/>
          <w:sz w:val="18"/>
          <w:szCs w:val="18"/>
        </w:rPr>
        <w:t xml:space="preserve">Special regional distribution of deposited 10 </w:t>
      </w:r>
      <w:r w:rsidRPr="00711492">
        <w:rPr>
          <w:rFonts w:ascii="Times New Roman" w:hAnsi="Times New Roman"/>
          <w:b w:val="0"/>
          <w:bCs/>
          <w:sz w:val="18"/>
          <w:szCs w:val="18"/>
        </w:rPr>
        <w:t>µ</w:t>
      </w:r>
      <w:r w:rsidRPr="00711492">
        <w:rPr>
          <w:b w:val="0"/>
          <w:bCs/>
          <w:sz w:val="18"/>
          <w:szCs w:val="18"/>
        </w:rPr>
        <w:t>m particles inhaled at 45 L/min (A) Isometric view (B) Back view(C) Front view (D) Side view</w:t>
      </w:r>
      <w:r w:rsidR="0015634C" w:rsidRPr="00711492">
        <w:rPr>
          <w:b w:val="0"/>
          <w:bCs/>
          <w:sz w:val="18"/>
          <w:szCs w:val="18"/>
        </w:rPr>
        <w:t>. Upper panel: subject H5; Lower panel: subject H6.</w:t>
      </w:r>
    </w:p>
    <w:p w14:paraId="686EECA4" w14:textId="2295F3E4" w:rsidR="00560077" w:rsidRDefault="005D0409" w:rsidP="005D0409">
      <w:pPr>
        <w:pStyle w:val="MDPI21heading1"/>
        <w:spacing w:line="240" w:lineRule="auto"/>
        <w:ind w:left="0"/>
      </w:pPr>
      <w:r w:rsidRPr="00643ECB">
        <w:lastRenderedPageBreak/>
        <w:t>References</w:t>
      </w:r>
    </w:p>
    <w:p w14:paraId="5D2CB34D" w14:textId="77777777" w:rsidR="00B612A2" w:rsidRPr="00B612A2" w:rsidRDefault="00560077" w:rsidP="00B612A2">
      <w:pPr>
        <w:pStyle w:val="EndNoteBibliography"/>
        <w:spacing w:after="0"/>
        <w:ind w:left="720" w:hanging="720"/>
        <w:rPr>
          <w:noProof/>
        </w:rPr>
      </w:pPr>
      <w:r>
        <w:fldChar w:fldCharType="begin"/>
      </w:r>
      <w:r>
        <w:instrText xml:space="preserve"> ADDIN EN.REFLIST </w:instrText>
      </w:r>
      <w:r>
        <w:fldChar w:fldCharType="separate"/>
      </w:r>
      <w:r w:rsidR="00B612A2" w:rsidRPr="00B612A2">
        <w:rPr>
          <w:noProof/>
        </w:rPr>
        <w:t>1.</w:t>
      </w:r>
      <w:r w:rsidR="00B612A2" w:rsidRPr="00B612A2">
        <w:rPr>
          <w:noProof/>
        </w:rPr>
        <w:tab/>
        <w:t xml:space="preserve">Finlay, W. H. </w:t>
      </w:r>
      <w:r w:rsidR="00B612A2" w:rsidRPr="00B612A2">
        <w:rPr>
          <w:i/>
          <w:noProof/>
        </w:rPr>
        <w:t>The Mechanics of Inhaled Pharmaceutical Aerosols: An Introduction</w:t>
      </w:r>
      <w:r w:rsidR="00B612A2" w:rsidRPr="00B612A2">
        <w:rPr>
          <w:noProof/>
        </w:rPr>
        <w:t>. Amsterdam, NL: Academic Press, 2001.</w:t>
      </w:r>
    </w:p>
    <w:p w14:paraId="7C468F1F" w14:textId="77777777" w:rsidR="00B612A2" w:rsidRPr="00B612A2" w:rsidRDefault="00B612A2" w:rsidP="00B612A2">
      <w:pPr>
        <w:pStyle w:val="EndNoteBibliography"/>
        <w:spacing w:after="0"/>
        <w:ind w:left="720" w:hanging="720"/>
        <w:rPr>
          <w:noProof/>
        </w:rPr>
      </w:pPr>
      <w:r w:rsidRPr="00B612A2">
        <w:rPr>
          <w:noProof/>
        </w:rPr>
        <w:t>2.</w:t>
      </w:r>
      <w:r w:rsidRPr="00B612A2">
        <w:rPr>
          <w:noProof/>
        </w:rPr>
        <w:tab/>
        <w:t xml:space="preserve">Feng, Yu, Jianan Zhao, Clement Kleinstreuer, Qingsheng Wang, Jun Wang, Dee H. Wu, and Jiang Lin. "An in Silico Inter-Subject Variability Study of Extra-Thoracic Morphology Effects on Inhaled Particle Transport and Deposition." </w:t>
      </w:r>
      <w:r w:rsidRPr="00B612A2">
        <w:rPr>
          <w:i/>
          <w:noProof/>
        </w:rPr>
        <w:t>Journal of Aerosol Science</w:t>
      </w:r>
      <w:r w:rsidRPr="00B612A2">
        <w:rPr>
          <w:noProof/>
        </w:rPr>
        <w:t xml:space="preserve"> 123 (2018): 185-207.</w:t>
      </w:r>
    </w:p>
    <w:p w14:paraId="5899E8F2" w14:textId="77777777" w:rsidR="00B612A2" w:rsidRPr="00B612A2" w:rsidRDefault="00B612A2" w:rsidP="00B612A2">
      <w:pPr>
        <w:pStyle w:val="EndNoteBibliography"/>
        <w:spacing w:after="0"/>
        <w:ind w:left="720" w:hanging="720"/>
        <w:rPr>
          <w:noProof/>
        </w:rPr>
      </w:pPr>
      <w:r w:rsidRPr="00B612A2">
        <w:rPr>
          <w:noProof/>
        </w:rPr>
        <w:t>3.</w:t>
      </w:r>
      <w:r w:rsidRPr="00B612A2">
        <w:rPr>
          <w:noProof/>
        </w:rPr>
        <w:tab/>
        <w:t xml:space="preserve">Borgstrom, L., B. Olsson, and L. Thorsson. "Degree of Throat Deposition Can Explain Variability in Lung Deposition of Inhaled Drugs." </w:t>
      </w:r>
      <w:r w:rsidRPr="00B612A2">
        <w:rPr>
          <w:i/>
          <w:noProof/>
        </w:rPr>
        <w:t>J Aerosol Med</w:t>
      </w:r>
      <w:r w:rsidRPr="00B612A2">
        <w:rPr>
          <w:noProof/>
        </w:rPr>
        <w:t xml:space="preserve"> 19 (2006): 473-83.</w:t>
      </w:r>
    </w:p>
    <w:p w14:paraId="70BA675B" w14:textId="77777777" w:rsidR="00B612A2" w:rsidRPr="00B612A2" w:rsidRDefault="00B612A2" w:rsidP="00B612A2">
      <w:pPr>
        <w:pStyle w:val="EndNoteBibliography"/>
        <w:spacing w:after="0"/>
        <w:ind w:left="720" w:hanging="720"/>
        <w:rPr>
          <w:noProof/>
        </w:rPr>
      </w:pPr>
      <w:r w:rsidRPr="00B612A2">
        <w:rPr>
          <w:noProof/>
        </w:rPr>
        <w:t>4.</w:t>
      </w:r>
      <w:r w:rsidRPr="00B612A2">
        <w:rPr>
          <w:noProof/>
        </w:rPr>
        <w:tab/>
        <w:t xml:space="preserve">Byron, P. R., M. Hindle, C. F. Lange, P. W. Longest, D. McRobbie, M. J. Oldham, B. Olsson, C.G. Thiel, H. Wachtel, and W. H. Finlay. "In Vivo-in Vitro Correlations: Predicting Pulmonary Drug Deposition from Pharmaceutical Aerosols." </w:t>
      </w:r>
      <w:r w:rsidRPr="00B612A2">
        <w:rPr>
          <w:i/>
          <w:noProof/>
        </w:rPr>
        <w:t>J Aerosol Med Pulm Drug Deliv</w:t>
      </w:r>
      <w:r w:rsidRPr="00B612A2">
        <w:rPr>
          <w:noProof/>
        </w:rPr>
        <w:t xml:space="preserve"> 23 (2010): S59-S69.</w:t>
      </w:r>
    </w:p>
    <w:p w14:paraId="62D61E1C" w14:textId="77777777" w:rsidR="00B612A2" w:rsidRPr="00B612A2" w:rsidRDefault="00B612A2" w:rsidP="00B612A2">
      <w:pPr>
        <w:pStyle w:val="EndNoteBibliography"/>
        <w:spacing w:after="0"/>
        <w:ind w:left="720" w:hanging="720"/>
        <w:rPr>
          <w:noProof/>
        </w:rPr>
      </w:pPr>
      <w:r w:rsidRPr="00B612A2">
        <w:rPr>
          <w:noProof/>
        </w:rPr>
        <w:t>5.</w:t>
      </w:r>
      <w:r w:rsidRPr="00B612A2">
        <w:rPr>
          <w:noProof/>
        </w:rPr>
        <w:tab/>
        <w:t xml:space="preserve">Vinchurkar, S., L. De Backer, W.  Vos, C. Van Holsbeke, J. De Backer, and W. De Backer. "A Case Series on Lung Deposition Analysis of Inhaled Medication Using Functional Imaging Based Computational Fluid Dynamics in Asthmatic Patients: Effect of Upper Airway Morphology and Comparison with in-Vivo Data." </w:t>
      </w:r>
      <w:r w:rsidRPr="00B612A2">
        <w:rPr>
          <w:i/>
          <w:noProof/>
        </w:rPr>
        <w:t>Inhalation Toxicology</w:t>
      </w:r>
      <w:r w:rsidRPr="00B612A2">
        <w:rPr>
          <w:noProof/>
        </w:rPr>
        <w:t xml:space="preserve"> 24 (2012): 81-88.</w:t>
      </w:r>
    </w:p>
    <w:p w14:paraId="54178963" w14:textId="77777777" w:rsidR="00B612A2" w:rsidRPr="00B612A2" w:rsidRDefault="00B612A2" w:rsidP="00B612A2">
      <w:pPr>
        <w:pStyle w:val="EndNoteBibliography"/>
        <w:spacing w:after="0"/>
        <w:ind w:left="720" w:hanging="720"/>
        <w:rPr>
          <w:noProof/>
        </w:rPr>
      </w:pPr>
      <w:r w:rsidRPr="00B612A2">
        <w:rPr>
          <w:noProof/>
        </w:rPr>
        <w:t>6.</w:t>
      </w:r>
      <w:r w:rsidRPr="00B612A2">
        <w:rPr>
          <w:noProof/>
        </w:rPr>
        <w:tab/>
        <w:t xml:space="preserve">Longest, P. W., and L.T. Holbrook. "In Silico Models of Aerosol Delivery to the Respiratory Tract—Development and Applications." </w:t>
      </w:r>
      <w:r w:rsidRPr="00B612A2">
        <w:rPr>
          <w:i/>
          <w:noProof/>
        </w:rPr>
        <w:t>Adv. Drug Deliv. Reviews</w:t>
      </w:r>
      <w:r w:rsidRPr="00B612A2">
        <w:rPr>
          <w:noProof/>
        </w:rPr>
        <w:t xml:space="preserve"> 64 (2012): 296-311.</w:t>
      </w:r>
    </w:p>
    <w:p w14:paraId="2D8BF7BE" w14:textId="77777777" w:rsidR="00B612A2" w:rsidRPr="00B612A2" w:rsidRDefault="00B612A2" w:rsidP="00B612A2">
      <w:pPr>
        <w:pStyle w:val="EndNoteBibliography"/>
        <w:spacing w:after="0"/>
        <w:ind w:left="720" w:hanging="720"/>
        <w:rPr>
          <w:noProof/>
        </w:rPr>
      </w:pPr>
      <w:r w:rsidRPr="00B612A2">
        <w:rPr>
          <w:noProof/>
        </w:rPr>
        <w:t>7.</w:t>
      </w:r>
      <w:r w:rsidRPr="00B612A2">
        <w:rPr>
          <w:noProof/>
        </w:rPr>
        <w:tab/>
        <w:t xml:space="preserve">Cheng, Y. S. "Aerosol Deposition in the Extrathoracic Region." </w:t>
      </w:r>
      <w:r w:rsidRPr="00B612A2">
        <w:rPr>
          <w:i/>
          <w:noProof/>
        </w:rPr>
        <w:t>Aerosol Sci Technol</w:t>
      </w:r>
      <w:r w:rsidRPr="00B612A2">
        <w:rPr>
          <w:noProof/>
        </w:rPr>
        <w:t xml:space="preserve"> 37, no. 8 (2003): 659-71.</w:t>
      </w:r>
    </w:p>
    <w:p w14:paraId="311B84BB" w14:textId="77777777" w:rsidR="00B612A2" w:rsidRPr="00B612A2" w:rsidRDefault="00B612A2" w:rsidP="00B612A2">
      <w:pPr>
        <w:pStyle w:val="EndNoteBibliography"/>
        <w:spacing w:after="0"/>
        <w:ind w:left="720" w:hanging="720"/>
        <w:rPr>
          <w:noProof/>
        </w:rPr>
      </w:pPr>
      <w:r w:rsidRPr="00B612A2">
        <w:rPr>
          <w:noProof/>
        </w:rPr>
        <w:t>8.</w:t>
      </w:r>
      <w:r w:rsidRPr="00B612A2">
        <w:rPr>
          <w:noProof/>
        </w:rPr>
        <w:tab/>
        <w:t xml:space="preserve">Grgic, B., W. H. Finlay, P. K. P. Burnell, and A. F. Heenan. "In Vitro Intersubject and Intrasubject Deposition Measurements in Realistic Mouth-Throat Geometries." </w:t>
      </w:r>
      <w:r w:rsidRPr="00B612A2">
        <w:rPr>
          <w:i/>
          <w:noProof/>
        </w:rPr>
        <w:t>J Aerosol Sci</w:t>
      </w:r>
      <w:r w:rsidRPr="00B612A2">
        <w:rPr>
          <w:noProof/>
        </w:rPr>
        <w:t xml:space="preserve"> 35 (2004): 1025-40.</w:t>
      </w:r>
    </w:p>
    <w:p w14:paraId="7FE62B51" w14:textId="77777777" w:rsidR="00B612A2" w:rsidRPr="00B612A2" w:rsidRDefault="00B612A2" w:rsidP="00B612A2">
      <w:pPr>
        <w:pStyle w:val="EndNoteBibliography"/>
        <w:spacing w:after="0"/>
        <w:ind w:left="720" w:hanging="720"/>
        <w:rPr>
          <w:noProof/>
        </w:rPr>
      </w:pPr>
      <w:r w:rsidRPr="00B612A2">
        <w:rPr>
          <w:noProof/>
        </w:rPr>
        <w:t>9.</w:t>
      </w:r>
      <w:r w:rsidRPr="00B612A2">
        <w:rPr>
          <w:noProof/>
        </w:rPr>
        <w:tab/>
        <w:t xml:space="preserve">Golshahi, L., M. L. Noga, R. Vehring, and W. H. Finlay. "An in Vitro Study on the Deposition of Micrometer-Sized Particles in the Extrathoracic Airways of Adults During Tidal Oral Breathing." </w:t>
      </w:r>
      <w:r w:rsidRPr="00B612A2">
        <w:rPr>
          <w:i/>
          <w:noProof/>
        </w:rPr>
        <w:t>Annals of Biomedical Engineering</w:t>
      </w:r>
      <w:r w:rsidRPr="00B612A2">
        <w:rPr>
          <w:noProof/>
        </w:rPr>
        <w:t xml:space="preserve"> 41, no. 5 (2013): 979-89.</w:t>
      </w:r>
    </w:p>
    <w:p w14:paraId="06A80F3D" w14:textId="77777777" w:rsidR="00B612A2" w:rsidRPr="00B612A2" w:rsidRDefault="00B612A2" w:rsidP="00B612A2">
      <w:pPr>
        <w:pStyle w:val="EndNoteBibliography"/>
        <w:spacing w:after="0"/>
        <w:ind w:left="720" w:hanging="720"/>
        <w:rPr>
          <w:noProof/>
        </w:rPr>
      </w:pPr>
      <w:r w:rsidRPr="00B612A2">
        <w:rPr>
          <w:noProof/>
        </w:rPr>
        <w:t>10.</w:t>
      </w:r>
      <w:r w:rsidRPr="00B612A2">
        <w:rPr>
          <w:noProof/>
        </w:rPr>
        <w:tab/>
        <w:t xml:space="preserve">Cheng, Yung-Sung, Yue Zhou, and Bean T. Chen. "Particle Deposition in a Cast of Human Oral Airways." </w:t>
      </w:r>
      <w:r w:rsidRPr="00B612A2">
        <w:rPr>
          <w:i/>
          <w:noProof/>
        </w:rPr>
        <w:t>Aerosol Science and Technology</w:t>
      </w:r>
      <w:r w:rsidRPr="00B612A2">
        <w:rPr>
          <w:noProof/>
        </w:rPr>
        <w:t xml:space="preserve"> 31, no. 4 (1999): 286-300.</w:t>
      </w:r>
    </w:p>
    <w:p w14:paraId="36DB5195" w14:textId="77777777" w:rsidR="00B612A2" w:rsidRPr="00B612A2" w:rsidRDefault="00B612A2" w:rsidP="00B612A2">
      <w:pPr>
        <w:pStyle w:val="EndNoteBibliography"/>
        <w:spacing w:after="0"/>
        <w:ind w:left="720" w:hanging="720"/>
        <w:rPr>
          <w:noProof/>
        </w:rPr>
      </w:pPr>
      <w:r w:rsidRPr="00B612A2">
        <w:rPr>
          <w:noProof/>
        </w:rPr>
        <w:t>11.</w:t>
      </w:r>
      <w:r w:rsidRPr="00B612A2">
        <w:rPr>
          <w:noProof/>
        </w:rPr>
        <w:tab/>
        <w:t xml:space="preserve">Cheng, K.-H., Y.-S. Cheng, H.-C. Yeh, and D. L. Swift. "Measurements of Airway Dimensions and Calculation of Mass Transfer Characteristics of the Human Oral Passage." </w:t>
      </w:r>
      <w:r w:rsidRPr="00B612A2">
        <w:rPr>
          <w:i/>
          <w:noProof/>
        </w:rPr>
        <w:t>Journal of Biomechanical Engineering</w:t>
      </w:r>
      <w:r w:rsidRPr="00B612A2">
        <w:rPr>
          <w:noProof/>
        </w:rPr>
        <w:t xml:space="preserve"> 119, no. 4 (1997): 476-82.</w:t>
      </w:r>
    </w:p>
    <w:p w14:paraId="1AE096B1" w14:textId="77777777" w:rsidR="00B612A2" w:rsidRPr="00B612A2" w:rsidRDefault="00B612A2" w:rsidP="00B612A2">
      <w:pPr>
        <w:pStyle w:val="EndNoteBibliography"/>
        <w:spacing w:after="0"/>
        <w:ind w:left="720" w:hanging="720"/>
        <w:rPr>
          <w:noProof/>
        </w:rPr>
      </w:pPr>
      <w:r w:rsidRPr="00B612A2">
        <w:rPr>
          <w:noProof/>
        </w:rPr>
        <w:t>12.</w:t>
      </w:r>
      <w:r w:rsidRPr="00B612A2">
        <w:rPr>
          <w:noProof/>
        </w:rPr>
        <w:tab/>
        <w:t xml:space="preserve">Gallivan, Gregory J, K Holly Gallivan, and Helen K Gallivan. "Inhaled Corticosteroids: Hazardous Effects on Voice—an Update." </w:t>
      </w:r>
      <w:r w:rsidRPr="00B612A2">
        <w:rPr>
          <w:i/>
          <w:noProof/>
        </w:rPr>
        <w:t>Journal of Voice</w:t>
      </w:r>
      <w:r w:rsidRPr="00B612A2">
        <w:rPr>
          <w:noProof/>
        </w:rPr>
        <w:t xml:space="preserve"> 21, no. 1 (2007): 101-11.</w:t>
      </w:r>
    </w:p>
    <w:p w14:paraId="07B78EB6" w14:textId="77777777" w:rsidR="00B612A2" w:rsidRPr="00B612A2" w:rsidRDefault="00B612A2" w:rsidP="00B612A2">
      <w:pPr>
        <w:pStyle w:val="EndNoteBibliography"/>
        <w:spacing w:after="0"/>
        <w:ind w:left="720" w:hanging="720"/>
        <w:rPr>
          <w:noProof/>
        </w:rPr>
      </w:pPr>
      <w:r w:rsidRPr="00B612A2">
        <w:rPr>
          <w:noProof/>
        </w:rPr>
        <w:t>13.</w:t>
      </w:r>
      <w:r w:rsidRPr="00B612A2">
        <w:rPr>
          <w:noProof/>
        </w:rPr>
        <w:tab/>
        <w:t xml:space="preserve">DelGaudio, John M. "Steroid Inhaler Laryngitis: Dysphonia Caused by Inhaled Fluticasone Therapy." </w:t>
      </w:r>
      <w:r w:rsidRPr="00B612A2">
        <w:rPr>
          <w:i/>
          <w:noProof/>
        </w:rPr>
        <w:t>Archives of Otolaryngology–Head &amp; Neck Surgery</w:t>
      </w:r>
      <w:r w:rsidRPr="00B612A2">
        <w:rPr>
          <w:noProof/>
        </w:rPr>
        <w:t xml:space="preserve"> 128, no. 6 (2002): 677-81.</w:t>
      </w:r>
    </w:p>
    <w:p w14:paraId="1D0ED00F" w14:textId="77777777" w:rsidR="00B612A2" w:rsidRPr="00B612A2" w:rsidRDefault="00B612A2" w:rsidP="00B612A2">
      <w:pPr>
        <w:pStyle w:val="EndNoteBibliography"/>
        <w:spacing w:after="0"/>
        <w:ind w:left="720" w:hanging="720"/>
        <w:rPr>
          <w:noProof/>
        </w:rPr>
      </w:pPr>
      <w:r w:rsidRPr="00B612A2">
        <w:rPr>
          <w:noProof/>
        </w:rPr>
        <w:t>14.</w:t>
      </w:r>
      <w:r w:rsidRPr="00B612A2">
        <w:rPr>
          <w:noProof/>
        </w:rPr>
        <w:tab/>
        <w:t xml:space="preserve">Xi, Jinxiang, Tiancheng Yang, Khaled Talaat, Tianshu Wen, Yu Zhang, Scott Klozik, and Shannon Peters. "Visualization of Local Deposition of Nebulized Aerosols in a Human Upper Respiratory Tract Model." </w:t>
      </w:r>
      <w:r w:rsidRPr="00B612A2">
        <w:rPr>
          <w:i/>
          <w:noProof/>
        </w:rPr>
        <w:t>Journal of Visualization</w:t>
      </w:r>
      <w:r w:rsidRPr="00B612A2">
        <w:rPr>
          <w:noProof/>
        </w:rPr>
        <w:t xml:space="preserve"> 21, no. 2 (2018): 225-37.</w:t>
      </w:r>
    </w:p>
    <w:p w14:paraId="2508AF06" w14:textId="77777777" w:rsidR="00B612A2" w:rsidRPr="00B612A2" w:rsidRDefault="00B612A2" w:rsidP="00B612A2">
      <w:pPr>
        <w:pStyle w:val="EndNoteBibliography"/>
        <w:spacing w:after="0"/>
        <w:ind w:left="720" w:hanging="720"/>
        <w:rPr>
          <w:noProof/>
        </w:rPr>
      </w:pPr>
      <w:r w:rsidRPr="00B612A2">
        <w:rPr>
          <w:noProof/>
        </w:rPr>
        <w:t>15.</w:t>
      </w:r>
      <w:r w:rsidRPr="00B612A2">
        <w:rPr>
          <w:noProof/>
        </w:rPr>
        <w:tab/>
        <w:t xml:space="preserve">Feng, Yu, Jianan Zhao, Hamideh Hayati, Ted Sperry, and Hang Yi. "Tutorial: Understanding the Transport, Deposition, and Translocation of Particles in Human Respiratory Systems Using Computational Fluid-Particle Dynamics and Physiologically Based Toxicokinetic Models." </w:t>
      </w:r>
      <w:r w:rsidRPr="00B612A2">
        <w:rPr>
          <w:i/>
          <w:noProof/>
        </w:rPr>
        <w:t>Journal of Aerosol Science</w:t>
      </w:r>
      <w:r w:rsidRPr="00B612A2">
        <w:rPr>
          <w:noProof/>
        </w:rPr>
        <w:t xml:space="preserve"> 151 (2021): 105672.</w:t>
      </w:r>
    </w:p>
    <w:p w14:paraId="0F4C70D7" w14:textId="77777777" w:rsidR="00B612A2" w:rsidRPr="00B612A2" w:rsidRDefault="00B612A2" w:rsidP="00B612A2">
      <w:pPr>
        <w:pStyle w:val="EndNoteBibliography"/>
        <w:spacing w:after="0"/>
        <w:ind w:left="720" w:hanging="720"/>
        <w:rPr>
          <w:noProof/>
        </w:rPr>
      </w:pPr>
      <w:r w:rsidRPr="00B612A2">
        <w:rPr>
          <w:noProof/>
        </w:rPr>
        <w:t>16.</w:t>
      </w:r>
      <w:r w:rsidRPr="00B612A2">
        <w:rPr>
          <w:noProof/>
        </w:rPr>
        <w:tab/>
        <w:t xml:space="preserve">Wedel, Jana, Paul Steinmann, Mitja Štrakl, Matjaž Hriberšek, and Jure Ravnik. "Can Cfd Establish a Connection to a Milder Covid-19 Disease in Younger People? Aerosol Deposition in Lungs of Different Age Groups Based on Lagrangian Particle Tracking in Turbulent Flow." </w:t>
      </w:r>
      <w:r w:rsidRPr="00B612A2">
        <w:rPr>
          <w:i/>
          <w:noProof/>
        </w:rPr>
        <w:t>Computational Mechanics</w:t>
      </w:r>
      <w:r w:rsidRPr="00B612A2">
        <w:rPr>
          <w:noProof/>
        </w:rPr>
        <w:t xml:space="preserve"> 67, no. 5 (2021): 1497-513.</w:t>
      </w:r>
    </w:p>
    <w:p w14:paraId="27F5D9F2" w14:textId="77777777" w:rsidR="00B612A2" w:rsidRPr="00B612A2" w:rsidRDefault="00B612A2" w:rsidP="00B612A2">
      <w:pPr>
        <w:pStyle w:val="EndNoteBibliography"/>
        <w:spacing w:after="0"/>
        <w:ind w:left="720" w:hanging="720"/>
        <w:rPr>
          <w:noProof/>
        </w:rPr>
      </w:pPr>
      <w:r w:rsidRPr="00B612A2">
        <w:rPr>
          <w:noProof/>
        </w:rPr>
        <w:lastRenderedPageBreak/>
        <w:t>17.</w:t>
      </w:r>
      <w:r w:rsidRPr="00B612A2">
        <w:rPr>
          <w:noProof/>
        </w:rPr>
        <w:tab/>
        <w:t xml:space="preserve">Tian, Geng, P Worth Longest, Guoguang Su, Ross L Walenga, and Michael Hindle. "Development of a Stochastic Individual Path (Sip) Model for Predicting the Tracheobronchial Deposition of Pharmaceutical Aerosols: Effects of Transient Inhalation and Sampling the Airways." </w:t>
      </w:r>
      <w:r w:rsidRPr="00B612A2">
        <w:rPr>
          <w:i/>
          <w:noProof/>
        </w:rPr>
        <w:t>Journal of Aerosol Science</w:t>
      </w:r>
      <w:r w:rsidRPr="00B612A2">
        <w:rPr>
          <w:noProof/>
        </w:rPr>
        <w:t xml:space="preserve"> 42, no. 11 (2011): 781-99.</w:t>
      </w:r>
    </w:p>
    <w:p w14:paraId="1F8A6F29" w14:textId="77777777" w:rsidR="00B612A2" w:rsidRPr="00B612A2" w:rsidRDefault="00B612A2" w:rsidP="00B612A2">
      <w:pPr>
        <w:pStyle w:val="EndNoteBibliography"/>
        <w:spacing w:after="0"/>
        <w:ind w:left="720" w:hanging="720"/>
        <w:rPr>
          <w:noProof/>
        </w:rPr>
      </w:pPr>
      <w:r w:rsidRPr="00B612A2">
        <w:rPr>
          <w:noProof/>
        </w:rPr>
        <w:t>18.</w:t>
      </w:r>
      <w:r w:rsidRPr="00B612A2">
        <w:rPr>
          <w:noProof/>
        </w:rPr>
        <w:tab/>
        <w:t xml:space="preserve">Zhang, Z, C Kleinstreuer, and CS Kim. "Micro-Particle Transport and Deposition in a Human Oral Airway Model." </w:t>
      </w:r>
      <w:r w:rsidRPr="00B612A2">
        <w:rPr>
          <w:i/>
          <w:noProof/>
        </w:rPr>
        <w:t>Journal of Aerosol Science</w:t>
      </w:r>
      <w:r w:rsidRPr="00B612A2">
        <w:rPr>
          <w:noProof/>
        </w:rPr>
        <w:t xml:space="preserve"> 33, no. 12 (2002): 1635-52.</w:t>
      </w:r>
    </w:p>
    <w:p w14:paraId="071D5C60" w14:textId="77777777" w:rsidR="00B612A2" w:rsidRPr="00B612A2" w:rsidRDefault="00B612A2" w:rsidP="00B612A2">
      <w:pPr>
        <w:pStyle w:val="EndNoteBibliography"/>
        <w:spacing w:after="0"/>
        <w:ind w:left="720" w:hanging="720"/>
        <w:rPr>
          <w:noProof/>
        </w:rPr>
      </w:pPr>
      <w:r w:rsidRPr="00B612A2">
        <w:rPr>
          <w:noProof/>
        </w:rPr>
        <w:t>19.</w:t>
      </w:r>
      <w:r w:rsidRPr="00B612A2">
        <w:rPr>
          <w:noProof/>
        </w:rPr>
        <w:tab/>
        <w:t xml:space="preserve">Schroeter, Jeffry D, Guilherme JM Garcia, and Julia S Kimbell. "Effects of Surface Smoothness on Inertial Particle Deposition in Human Nasal Models." </w:t>
      </w:r>
      <w:r w:rsidRPr="00B612A2">
        <w:rPr>
          <w:i/>
          <w:noProof/>
        </w:rPr>
        <w:t>Journal of Aerosol Science</w:t>
      </w:r>
      <w:r w:rsidRPr="00B612A2">
        <w:rPr>
          <w:noProof/>
        </w:rPr>
        <w:t xml:space="preserve"> 42, no. 1 (2011): 52-63.</w:t>
      </w:r>
    </w:p>
    <w:p w14:paraId="1F7F4E3A" w14:textId="77777777" w:rsidR="00B612A2" w:rsidRPr="00B612A2" w:rsidRDefault="00B612A2" w:rsidP="00B612A2">
      <w:pPr>
        <w:pStyle w:val="EndNoteBibliography"/>
        <w:spacing w:after="0"/>
        <w:ind w:left="720" w:hanging="720"/>
        <w:rPr>
          <w:noProof/>
        </w:rPr>
      </w:pPr>
      <w:r w:rsidRPr="00B612A2">
        <w:rPr>
          <w:noProof/>
        </w:rPr>
        <w:t>20.</w:t>
      </w:r>
      <w:r w:rsidRPr="00B612A2">
        <w:rPr>
          <w:noProof/>
        </w:rPr>
        <w:tab/>
        <w:t>Tracy, Lauren F, Saikat Basu, Part</w:t>
      </w:r>
      <w:r w:rsidRPr="00B612A2">
        <w:rPr>
          <w:rFonts w:hint="eastAsia"/>
          <w:noProof/>
        </w:rPr>
        <w:t>h V Shah, Dennis O Frank</w:t>
      </w:r>
      <w:r w:rsidRPr="00B612A2">
        <w:rPr>
          <w:rFonts w:hint="eastAsia"/>
          <w:noProof/>
        </w:rPr>
        <w:t>‐</w:t>
      </w:r>
      <w:r w:rsidRPr="00B612A2">
        <w:rPr>
          <w:rFonts w:hint="eastAsia"/>
          <w:noProof/>
        </w:rPr>
        <w:t>Ito, Snigdha Das, Adam M Zanation, and Julia S Kimbell. "Impact of Endoscopic Craniofacial Resection on Simulated Nasal Airflow and Heat Transport." Paper presented at the International forum of allergy &amp; rhinology 2019.</w:t>
      </w:r>
    </w:p>
    <w:p w14:paraId="122BC4C3" w14:textId="77777777" w:rsidR="00B612A2" w:rsidRPr="00B612A2" w:rsidRDefault="00B612A2" w:rsidP="00B612A2">
      <w:pPr>
        <w:pStyle w:val="EndNoteBibliography"/>
        <w:spacing w:after="0"/>
        <w:ind w:left="720" w:hanging="720"/>
        <w:rPr>
          <w:noProof/>
        </w:rPr>
      </w:pPr>
      <w:r w:rsidRPr="00B612A2">
        <w:rPr>
          <w:noProof/>
        </w:rPr>
        <w:t>21.</w:t>
      </w:r>
      <w:r w:rsidRPr="00B612A2">
        <w:rPr>
          <w:noProof/>
        </w:rPr>
        <w:tab/>
        <w:t xml:space="preserve">Borojeni, Azadeh AT, Guilherme JM Garcia, Masoud Gh Moghaddam, Dennis O Frank-Ito, Julia S Kimbell, Purushottam W Laud, Lisa J Koenig, and John S Rhee. "Normative Ranges of Nasal Airflow Variables in Healthy Adults." </w:t>
      </w:r>
      <w:r w:rsidRPr="00B612A2">
        <w:rPr>
          <w:i/>
          <w:noProof/>
        </w:rPr>
        <w:t>International journal of computer assisted radiology and surgery</w:t>
      </w:r>
      <w:r w:rsidRPr="00B612A2">
        <w:rPr>
          <w:noProof/>
        </w:rPr>
        <w:t xml:space="preserve"> 15, no. 1 (2020): 87-98.</w:t>
      </w:r>
    </w:p>
    <w:p w14:paraId="6148D7B1" w14:textId="77777777" w:rsidR="00B612A2" w:rsidRPr="00B612A2" w:rsidRDefault="00B612A2" w:rsidP="00B612A2">
      <w:pPr>
        <w:pStyle w:val="EndNoteBibliography"/>
        <w:spacing w:after="0"/>
        <w:ind w:left="720" w:hanging="720"/>
        <w:rPr>
          <w:noProof/>
        </w:rPr>
      </w:pPr>
      <w:r w:rsidRPr="00B612A2">
        <w:rPr>
          <w:noProof/>
        </w:rPr>
        <w:t>22.</w:t>
      </w:r>
      <w:r w:rsidRPr="00B612A2">
        <w:rPr>
          <w:noProof/>
        </w:rPr>
        <w:tab/>
        <w:t xml:space="preserve">Frank-Ito, D. O., M. Wofford, J. D. Schroeter, and J. S. Kimbell. "Influence of Mesh Density on Airflow and Particle Deposition in Sinonasal Airway Modeling." </w:t>
      </w:r>
      <w:r w:rsidRPr="00B612A2">
        <w:rPr>
          <w:i/>
          <w:noProof/>
        </w:rPr>
        <w:t>J Aerosol Med Pulm Drug Deliv</w:t>
      </w:r>
      <w:r w:rsidRPr="00B612A2">
        <w:rPr>
          <w:noProof/>
        </w:rPr>
        <w:t xml:space="preserve"> 29, no. 1 (2016): 46-56.</w:t>
      </w:r>
    </w:p>
    <w:p w14:paraId="67E14851" w14:textId="77777777" w:rsidR="00B612A2" w:rsidRPr="00B612A2" w:rsidRDefault="00B612A2" w:rsidP="00B612A2">
      <w:pPr>
        <w:pStyle w:val="EndNoteBibliography"/>
        <w:spacing w:after="0"/>
        <w:ind w:left="720" w:hanging="720"/>
        <w:rPr>
          <w:noProof/>
        </w:rPr>
      </w:pPr>
      <w:r w:rsidRPr="00B612A2">
        <w:rPr>
          <w:noProof/>
        </w:rPr>
        <w:t>23.</w:t>
      </w:r>
      <w:r w:rsidRPr="00B612A2">
        <w:rPr>
          <w:noProof/>
        </w:rPr>
        <w:tab/>
        <w:t xml:space="preserve">Li, C., J. Jiang, H. Dong, and K. Zhao. "Computational Modeling and Validation of Human Nasal Airflow under Various Breathing Conditions." </w:t>
      </w:r>
      <w:r w:rsidRPr="00B612A2">
        <w:rPr>
          <w:i/>
          <w:noProof/>
        </w:rPr>
        <w:t>J Biomech</w:t>
      </w:r>
      <w:r w:rsidRPr="00B612A2">
        <w:rPr>
          <w:noProof/>
        </w:rPr>
        <w:t xml:space="preserve"> 64 (2017): 59-68.</w:t>
      </w:r>
    </w:p>
    <w:p w14:paraId="166AEF5D" w14:textId="77777777" w:rsidR="00B612A2" w:rsidRPr="00B612A2" w:rsidRDefault="00B612A2" w:rsidP="00B612A2">
      <w:pPr>
        <w:pStyle w:val="EndNoteBibliography"/>
        <w:spacing w:after="0"/>
        <w:ind w:left="720" w:hanging="720"/>
        <w:rPr>
          <w:noProof/>
        </w:rPr>
      </w:pPr>
      <w:r w:rsidRPr="00B612A2">
        <w:rPr>
          <w:noProof/>
        </w:rPr>
        <w:t>24.</w:t>
      </w:r>
      <w:r w:rsidRPr="00B612A2">
        <w:rPr>
          <w:noProof/>
        </w:rPr>
        <w:tab/>
        <w:t xml:space="preserve">Kelly, J. T., A. K. Prasad, and A. S. Wexler. "Detailed Flow Patterns in the Nasal Cavity." </w:t>
      </w:r>
      <w:r w:rsidRPr="00B612A2">
        <w:rPr>
          <w:i/>
          <w:noProof/>
        </w:rPr>
        <w:t>Journal of Applied Physiology</w:t>
      </w:r>
      <w:r w:rsidRPr="00B612A2">
        <w:rPr>
          <w:noProof/>
        </w:rPr>
        <w:t xml:space="preserve"> 89, no. 1 (2000): 323-37.</w:t>
      </w:r>
    </w:p>
    <w:p w14:paraId="3A233DD5" w14:textId="77777777" w:rsidR="00B612A2" w:rsidRPr="00B612A2" w:rsidRDefault="00B612A2" w:rsidP="00B612A2">
      <w:pPr>
        <w:pStyle w:val="EndNoteBibliography"/>
        <w:spacing w:after="0"/>
        <w:ind w:left="720" w:hanging="720"/>
        <w:rPr>
          <w:noProof/>
        </w:rPr>
      </w:pPr>
      <w:r w:rsidRPr="00B612A2">
        <w:rPr>
          <w:noProof/>
        </w:rPr>
        <w:t>25.</w:t>
      </w:r>
      <w:r w:rsidRPr="00B612A2">
        <w:rPr>
          <w:noProof/>
        </w:rPr>
        <w:tab/>
        <w:t xml:space="preserve">Frank-Ito, Dennis Onyeka, and Seth Morris Cohen. "Orally Inhaled Drug Particle Transport in Computerized Models of Laryngotracheal Stenosis." </w:t>
      </w:r>
      <w:r w:rsidRPr="00B612A2">
        <w:rPr>
          <w:i/>
          <w:noProof/>
        </w:rPr>
        <w:t>Otolaryngology–Head and Neck Surgery</w:t>
      </w:r>
      <w:r w:rsidRPr="00B612A2">
        <w:rPr>
          <w:noProof/>
        </w:rPr>
        <w:t xml:space="preserve"> 164, no. 4 (2021): 829-40.</w:t>
      </w:r>
    </w:p>
    <w:p w14:paraId="4DC33B13" w14:textId="77777777" w:rsidR="00B612A2" w:rsidRPr="00B612A2" w:rsidRDefault="00B612A2" w:rsidP="00B612A2">
      <w:pPr>
        <w:pStyle w:val="EndNoteBibliography"/>
        <w:spacing w:after="0"/>
        <w:ind w:left="720" w:hanging="720"/>
        <w:rPr>
          <w:noProof/>
        </w:rPr>
      </w:pPr>
      <w:r w:rsidRPr="00B612A2">
        <w:rPr>
          <w:rFonts w:hint="eastAsia"/>
          <w:noProof/>
        </w:rPr>
        <w:t>26.</w:t>
      </w:r>
      <w:r w:rsidRPr="00B612A2">
        <w:rPr>
          <w:rFonts w:hint="eastAsia"/>
          <w:noProof/>
        </w:rPr>
        <w:tab/>
        <w:t>Gosman, Raluca E, Ryan M Sicard, Seth M Cohen, and Dennis O Frank</w:t>
      </w:r>
      <w:r w:rsidRPr="00B612A2">
        <w:rPr>
          <w:rFonts w:hint="eastAsia"/>
          <w:noProof/>
        </w:rPr>
        <w:t>‐</w:t>
      </w:r>
      <w:r w:rsidRPr="00B612A2">
        <w:rPr>
          <w:rFonts w:hint="eastAsia"/>
          <w:noProof/>
        </w:rPr>
        <w:t>Ito. "Comparison of Inhaled Drug Delivery in Patients with One</w:t>
      </w:r>
      <w:r w:rsidRPr="00B612A2">
        <w:rPr>
          <w:rFonts w:hint="eastAsia"/>
          <w:noProof/>
        </w:rPr>
        <w:t>‐</w:t>
      </w:r>
      <w:r w:rsidRPr="00B612A2">
        <w:rPr>
          <w:rFonts w:hint="eastAsia"/>
          <w:noProof/>
        </w:rPr>
        <w:t>and Two</w:t>
      </w:r>
      <w:r w:rsidRPr="00B612A2">
        <w:rPr>
          <w:rFonts w:hint="eastAsia"/>
          <w:noProof/>
        </w:rPr>
        <w:t>‐</w:t>
      </w:r>
      <w:r w:rsidRPr="00B612A2">
        <w:rPr>
          <w:rFonts w:hint="eastAsia"/>
          <w:noProof/>
        </w:rPr>
        <w:t xml:space="preserve">Level Laryngotracheal Stenosis." </w:t>
      </w:r>
      <w:r w:rsidRPr="00B612A2">
        <w:rPr>
          <w:rFonts w:hint="eastAsia"/>
          <w:i/>
          <w:noProof/>
        </w:rPr>
        <w:t>The laryngoscope</w:t>
      </w:r>
      <w:r w:rsidRPr="00B612A2">
        <w:rPr>
          <w:rFonts w:hint="eastAsia"/>
          <w:noProof/>
        </w:rPr>
        <w:t xml:space="preserve"> (2022).</w:t>
      </w:r>
    </w:p>
    <w:p w14:paraId="523AF1A5" w14:textId="77777777" w:rsidR="00B612A2" w:rsidRPr="00B612A2" w:rsidRDefault="00B612A2" w:rsidP="00B612A2">
      <w:pPr>
        <w:pStyle w:val="EndNoteBibliography"/>
        <w:spacing w:after="0"/>
        <w:ind w:left="720" w:hanging="720"/>
        <w:rPr>
          <w:noProof/>
        </w:rPr>
      </w:pPr>
      <w:r w:rsidRPr="00B612A2">
        <w:rPr>
          <w:noProof/>
        </w:rPr>
        <w:t>27.</w:t>
      </w:r>
      <w:r w:rsidRPr="00B612A2">
        <w:rPr>
          <w:noProof/>
        </w:rPr>
        <w:tab/>
        <w:t xml:space="preserve">Darquenne, C., W. J. Lamm, J. M. Fine, R.A. Corley, and R. W. Glenny. "Total and Regional Deposition of Inhaled Aerosols in Supine Healthy Subjects and Subjects with Mild-to-Moderate Copd." </w:t>
      </w:r>
      <w:r w:rsidRPr="00B612A2">
        <w:rPr>
          <w:i/>
          <w:noProof/>
        </w:rPr>
        <w:t>Journal of Aerosol Science</w:t>
      </w:r>
      <w:r w:rsidRPr="00B612A2">
        <w:rPr>
          <w:noProof/>
        </w:rPr>
        <w:t xml:space="preserve"> 99 (2016): 27-39.</w:t>
      </w:r>
    </w:p>
    <w:p w14:paraId="19CC29BA" w14:textId="77777777" w:rsidR="00B612A2" w:rsidRPr="00B612A2" w:rsidRDefault="00B612A2" w:rsidP="00B612A2">
      <w:pPr>
        <w:pStyle w:val="EndNoteBibliography"/>
        <w:spacing w:after="0"/>
        <w:ind w:left="720" w:hanging="720"/>
        <w:rPr>
          <w:noProof/>
        </w:rPr>
      </w:pPr>
      <w:r w:rsidRPr="00B612A2">
        <w:rPr>
          <w:noProof/>
        </w:rPr>
        <w:t>28.</w:t>
      </w:r>
      <w:r w:rsidRPr="00B612A2">
        <w:rPr>
          <w:noProof/>
        </w:rPr>
        <w:tab/>
        <w:t xml:space="preserve">Asgharian, B., O. Price, A. A. T. Borojeni, A. P. Kuprat, S. Colby, R. K. Singh, W. Gu, R. A. Corley, and C. Darquenne. "Influence of Alveolar Mixing and Multiple Breaths of Aerosol Intake on Particle Deposition in the Human Lungs." </w:t>
      </w:r>
      <w:r w:rsidRPr="00B612A2">
        <w:rPr>
          <w:i/>
          <w:noProof/>
        </w:rPr>
        <w:t>Journal of Aerosol Science</w:t>
      </w:r>
      <w:r w:rsidRPr="00B612A2">
        <w:rPr>
          <w:noProof/>
        </w:rPr>
        <w:t xml:space="preserve"> 166 (2022): 106050.</w:t>
      </w:r>
    </w:p>
    <w:p w14:paraId="3B934635" w14:textId="77777777" w:rsidR="00B612A2" w:rsidRPr="00B612A2" w:rsidRDefault="00B612A2" w:rsidP="00B612A2">
      <w:pPr>
        <w:pStyle w:val="EndNoteBibliography"/>
        <w:spacing w:after="0"/>
        <w:ind w:left="720" w:hanging="720"/>
        <w:rPr>
          <w:noProof/>
        </w:rPr>
      </w:pPr>
      <w:r w:rsidRPr="00B612A2">
        <w:rPr>
          <w:noProof/>
        </w:rPr>
        <w:t>29.</w:t>
      </w:r>
      <w:r w:rsidRPr="00B612A2">
        <w:rPr>
          <w:noProof/>
        </w:rPr>
        <w:tab/>
        <w:t xml:space="preserve">Stahlhofen, W., G. Rudolf, and A. C. James. "Intercomparison of Experimental Regional Aerosol Deposition Data." </w:t>
      </w:r>
      <w:r w:rsidRPr="00B612A2">
        <w:rPr>
          <w:i/>
          <w:noProof/>
        </w:rPr>
        <w:t>Journal of Aerosol Medicine</w:t>
      </w:r>
      <w:r w:rsidRPr="00B612A2">
        <w:rPr>
          <w:noProof/>
        </w:rPr>
        <w:t xml:space="preserve"> 2  no. 3 (1989): 285-308.</w:t>
      </w:r>
    </w:p>
    <w:p w14:paraId="6CE03F30" w14:textId="77777777" w:rsidR="00B612A2" w:rsidRPr="00B612A2" w:rsidRDefault="00B612A2" w:rsidP="00B612A2">
      <w:pPr>
        <w:pStyle w:val="EndNoteBibliography"/>
        <w:spacing w:after="0"/>
        <w:ind w:left="720" w:hanging="720"/>
        <w:rPr>
          <w:noProof/>
        </w:rPr>
      </w:pPr>
      <w:r w:rsidRPr="00B612A2">
        <w:rPr>
          <w:noProof/>
        </w:rPr>
        <w:t>30.</w:t>
      </w:r>
      <w:r w:rsidRPr="00B612A2">
        <w:rPr>
          <w:noProof/>
        </w:rPr>
        <w:tab/>
        <w:t xml:space="preserve">Xi, J., and P. W. Longest. "Transport and Deposition of Micro-Aerosols in Realistic and Simplified Models of the Oral Airway." </w:t>
      </w:r>
      <w:r w:rsidRPr="00B612A2">
        <w:rPr>
          <w:i/>
          <w:noProof/>
        </w:rPr>
        <w:t>Ann Biomed Eng</w:t>
      </w:r>
      <w:r w:rsidRPr="00B612A2">
        <w:rPr>
          <w:noProof/>
        </w:rPr>
        <w:t xml:space="preserve"> 35, no. 4 (2007): 560-81.</w:t>
      </w:r>
    </w:p>
    <w:p w14:paraId="30B2B0F5" w14:textId="77777777" w:rsidR="00B612A2" w:rsidRPr="00B612A2" w:rsidRDefault="00B612A2" w:rsidP="00B612A2">
      <w:pPr>
        <w:pStyle w:val="EndNoteBibliography"/>
        <w:spacing w:after="0"/>
        <w:ind w:left="720" w:hanging="720"/>
        <w:rPr>
          <w:noProof/>
        </w:rPr>
      </w:pPr>
      <w:r w:rsidRPr="00B612A2">
        <w:rPr>
          <w:noProof/>
        </w:rPr>
        <w:t>31.</w:t>
      </w:r>
      <w:r w:rsidRPr="00B612A2">
        <w:rPr>
          <w:noProof/>
        </w:rPr>
        <w:tab/>
        <w:t xml:space="preserve">Chan, T.L., and M. Lippmann. "Experimental Measurement and Empirical Modeling of the Regional Deposition of Inhaled Particles in Humans." </w:t>
      </w:r>
      <w:r w:rsidRPr="00B612A2">
        <w:rPr>
          <w:i/>
          <w:noProof/>
        </w:rPr>
        <w:t>Am. Ind. Hyg. Assoc. J.</w:t>
      </w:r>
      <w:r w:rsidRPr="00B612A2">
        <w:rPr>
          <w:noProof/>
        </w:rPr>
        <w:t xml:space="preserve"> 41 (1980): 399-409.</w:t>
      </w:r>
    </w:p>
    <w:p w14:paraId="4E66402D" w14:textId="77777777" w:rsidR="00B612A2" w:rsidRPr="00B612A2" w:rsidRDefault="00B612A2" w:rsidP="00B612A2">
      <w:pPr>
        <w:pStyle w:val="EndNoteBibliography"/>
        <w:spacing w:after="0"/>
        <w:ind w:left="720" w:hanging="720"/>
        <w:rPr>
          <w:noProof/>
        </w:rPr>
      </w:pPr>
      <w:r w:rsidRPr="00B612A2">
        <w:rPr>
          <w:noProof/>
        </w:rPr>
        <w:t>32.</w:t>
      </w:r>
      <w:r w:rsidRPr="00B612A2">
        <w:rPr>
          <w:noProof/>
        </w:rPr>
        <w:tab/>
        <w:t xml:space="preserve">Lippmann, M. "Regional Deposition of Particles in the Human Respiratory Tract." In </w:t>
      </w:r>
      <w:r w:rsidRPr="00B612A2">
        <w:rPr>
          <w:i/>
          <w:noProof/>
        </w:rPr>
        <w:t>Handbook of Physiology</w:t>
      </w:r>
      <w:r w:rsidRPr="00B612A2">
        <w:rPr>
          <w:noProof/>
        </w:rPr>
        <w:t>, edited by D.H.K. Lee, H.L. Falk, S.D. Murphy and S. R. Geiger, 213-32. Bethesda, Maryland: American Physiological Society, 1976.</w:t>
      </w:r>
    </w:p>
    <w:p w14:paraId="44D71549" w14:textId="77777777" w:rsidR="00B612A2" w:rsidRPr="00B612A2" w:rsidRDefault="00B612A2" w:rsidP="00B612A2">
      <w:pPr>
        <w:pStyle w:val="EndNoteBibliography"/>
        <w:spacing w:after="0"/>
        <w:ind w:left="720" w:hanging="720"/>
        <w:rPr>
          <w:noProof/>
        </w:rPr>
      </w:pPr>
      <w:r w:rsidRPr="00B612A2">
        <w:rPr>
          <w:noProof/>
        </w:rPr>
        <w:lastRenderedPageBreak/>
        <w:t>33.</w:t>
      </w:r>
      <w:r w:rsidRPr="00B612A2">
        <w:rPr>
          <w:noProof/>
        </w:rPr>
        <w:tab/>
        <w:t xml:space="preserve">Foord, N., A. Black, and M. Walsh. "Regional Deposition of 2.5-7.5 </w:t>
      </w:r>
      <w:r w:rsidRPr="00B612A2">
        <w:rPr>
          <w:rFonts w:ascii="Cambria" w:hAnsi="Cambria" w:cs="Cambria"/>
          <w:noProof/>
        </w:rPr>
        <w:t>Μ</w:t>
      </w:r>
      <w:r w:rsidRPr="00B612A2">
        <w:rPr>
          <w:noProof/>
        </w:rPr>
        <w:t xml:space="preserve">m Diameter Inhaled Particles in Healthy Male Non-Smokers." </w:t>
      </w:r>
      <w:r w:rsidRPr="00B612A2">
        <w:rPr>
          <w:i/>
          <w:noProof/>
        </w:rPr>
        <w:t>Journal of Aerosol Science</w:t>
      </w:r>
      <w:r w:rsidRPr="00B612A2">
        <w:rPr>
          <w:noProof/>
        </w:rPr>
        <w:t xml:space="preserve"> 9  (1978): 343-57.</w:t>
      </w:r>
    </w:p>
    <w:p w14:paraId="1DFCA4AA" w14:textId="77777777" w:rsidR="00B612A2" w:rsidRPr="00B612A2" w:rsidRDefault="00B612A2" w:rsidP="00B612A2">
      <w:pPr>
        <w:pStyle w:val="EndNoteBibliography"/>
        <w:spacing w:after="0"/>
        <w:ind w:left="720" w:hanging="720"/>
        <w:rPr>
          <w:noProof/>
        </w:rPr>
      </w:pPr>
      <w:r w:rsidRPr="00B612A2">
        <w:rPr>
          <w:noProof/>
        </w:rPr>
        <w:t>34.</w:t>
      </w:r>
      <w:r w:rsidRPr="00B612A2">
        <w:rPr>
          <w:noProof/>
        </w:rPr>
        <w:tab/>
        <w:t xml:space="preserve">Emmett, PC, RJ Aitken, and WJ Hannan. "Measurements of the Total and Regional Deposition of Inhaled Particles in the Human Respiratory Tract." </w:t>
      </w:r>
      <w:r w:rsidRPr="00B612A2">
        <w:rPr>
          <w:i/>
          <w:noProof/>
        </w:rPr>
        <w:t>Journal of Aerosol Science</w:t>
      </w:r>
      <w:r w:rsidRPr="00B612A2">
        <w:rPr>
          <w:noProof/>
        </w:rPr>
        <w:t xml:space="preserve"> 13, no. 6 (1982): 549-60.</w:t>
      </w:r>
    </w:p>
    <w:p w14:paraId="7DB90EAB" w14:textId="77777777" w:rsidR="00B612A2" w:rsidRPr="00B612A2" w:rsidRDefault="00B612A2" w:rsidP="00B612A2">
      <w:pPr>
        <w:pStyle w:val="EndNoteBibliography"/>
        <w:spacing w:after="0"/>
        <w:ind w:left="720" w:hanging="720"/>
        <w:rPr>
          <w:noProof/>
        </w:rPr>
      </w:pPr>
      <w:r w:rsidRPr="00B612A2">
        <w:rPr>
          <w:noProof/>
        </w:rPr>
        <w:t>35.</w:t>
      </w:r>
      <w:r w:rsidRPr="00B612A2">
        <w:rPr>
          <w:noProof/>
        </w:rPr>
        <w:tab/>
        <w:t xml:space="preserve">Stahlhofen, WJJG, J Gebhart, J Heyder, and G Scheuch. "New Regional Deposition Data of the Human Respiratory Tract." </w:t>
      </w:r>
      <w:r w:rsidRPr="00B612A2">
        <w:rPr>
          <w:i/>
          <w:noProof/>
        </w:rPr>
        <w:t>Journal of Aerosol Science</w:t>
      </w:r>
      <w:r w:rsidRPr="00B612A2">
        <w:rPr>
          <w:noProof/>
        </w:rPr>
        <w:t xml:space="preserve"> 14, no. 3 (1983): 186-88.</w:t>
      </w:r>
    </w:p>
    <w:p w14:paraId="7901A4C9" w14:textId="77777777" w:rsidR="00B612A2" w:rsidRPr="00B612A2" w:rsidRDefault="00B612A2" w:rsidP="00B612A2">
      <w:pPr>
        <w:pStyle w:val="EndNoteBibliography"/>
        <w:spacing w:after="0"/>
        <w:ind w:left="720" w:hanging="720"/>
        <w:rPr>
          <w:noProof/>
        </w:rPr>
      </w:pPr>
      <w:r w:rsidRPr="00B612A2">
        <w:rPr>
          <w:noProof/>
        </w:rPr>
        <w:t>36.</w:t>
      </w:r>
      <w:r w:rsidRPr="00B612A2">
        <w:rPr>
          <w:noProof/>
        </w:rPr>
        <w:tab/>
        <w:t xml:space="preserve">Stahlhofen, W., J. Gebhart, and J. Heyder. "Experimental Determination of the Regional Deposition of Aerosol Particles in the Human Respiratory Tract." </w:t>
      </w:r>
      <w:r w:rsidRPr="00B612A2">
        <w:rPr>
          <w:i/>
          <w:noProof/>
        </w:rPr>
        <w:t>Am Ind Hyg Assoc J</w:t>
      </w:r>
      <w:r w:rsidRPr="00B612A2">
        <w:rPr>
          <w:noProof/>
        </w:rPr>
        <w:t xml:space="preserve"> 41 (1980): 385-98.</w:t>
      </w:r>
    </w:p>
    <w:p w14:paraId="3C342096" w14:textId="77777777" w:rsidR="00B612A2" w:rsidRPr="00B612A2" w:rsidRDefault="00B612A2" w:rsidP="00B612A2">
      <w:pPr>
        <w:pStyle w:val="EndNoteBibliography"/>
        <w:spacing w:after="0"/>
        <w:ind w:left="720" w:hanging="720"/>
        <w:rPr>
          <w:noProof/>
        </w:rPr>
      </w:pPr>
      <w:r w:rsidRPr="00B612A2">
        <w:rPr>
          <w:noProof/>
        </w:rPr>
        <w:t>37.</w:t>
      </w:r>
      <w:r w:rsidRPr="00B612A2">
        <w:rPr>
          <w:noProof/>
        </w:rPr>
        <w:tab/>
        <w:t xml:space="preserve">Stahlhofen, W, J Gebhart, and J Heyder. "Biological Variability of Regional Deposition of Aerosol Particles in the Human Respiratory Tract." </w:t>
      </w:r>
      <w:r w:rsidRPr="00B612A2">
        <w:rPr>
          <w:i/>
          <w:noProof/>
        </w:rPr>
        <w:t>American Industrial Hygiene Association Journal</w:t>
      </w:r>
      <w:r w:rsidRPr="00B612A2">
        <w:rPr>
          <w:noProof/>
        </w:rPr>
        <w:t xml:space="preserve"> 42, no. 5 (1981): 348-52.</w:t>
      </w:r>
    </w:p>
    <w:p w14:paraId="2841F61C" w14:textId="77777777" w:rsidR="00B612A2" w:rsidRPr="00B612A2" w:rsidRDefault="00B612A2" w:rsidP="00B612A2">
      <w:pPr>
        <w:pStyle w:val="EndNoteBibliography"/>
        <w:spacing w:after="0"/>
        <w:ind w:left="720" w:hanging="720"/>
        <w:rPr>
          <w:noProof/>
        </w:rPr>
      </w:pPr>
      <w:r w:rsidRPr="00B612A2">
        <w:rPr>
          <w:noProof/>
        </w:rPr>
        <w:t>38.</w:t>
      </w:r>
      <w:r w:rsidRPr="00B612A2">
        <w:rPr>
          <w:noProof/>
        </w:rPr>
        <w:tab/>
        <w:t xml:space="preserve">Verbanck, S., H. S. Kalsi, M. F. Biddiscombe, V. Agnihotri, B. Belkassem, C. Lacor, and O. S. Usmani. "Inspiratory and Expiratory Aerosol Deposition in the Upper Airway." </w:t>
      </w:r>
      <w:r w:rsidRPr="00B612A2">
        <w:rPr>
          <w:i/>
          <w:noProof/>
        </w:rPr>
        <w:t>Inhal Toxicol</w:t>
      </w:r>
      <w:r w:rsidRPr="00B612A2">
        <w:rPr>
          <w:noProof/>
        </w:rPr>
        <w:t xml:space="preserve"> 23, no. 2 (2011): 104-11.</w:t>
      </w:r>
    </w:p>
    <w:p w14:paraId="70F2C2AA" w14:textId="77777777" w:rsidR="00B612A2" w:rsidRPr="00B612A2" w:rsidRDefault="00B612A2" w:rsidP="00B612A2">
      <w:pPr>
        <w:pStyle w:val="EndNoteBibliography"/>
        <w:spacing w:after="0"/>
        <w:ind w:left="720" w:hanging="720"/>
        <w:rPr>
          <w:noProof/>
        </w:rPr>
      </w:pPr>
      <w:r w:rsidRPr="00B612A2">
        <w:rPr>
          <w:noProof/>
        </w:rPr>
        <w:t>39.</w:t>
      </w:r>
      <w:r w:rsidRPr="00B612A2">
        <w:rPr>
          <w:noProof/>
        </w:rPr>
        <w:tab/>
        <w:t xml:space="preserve">Laube, B. L., H.M. Janssens, F.H.C. de Jongh, S.G. Devadason, R. Dhand, P. Diot, M.L. Everard, I. Horvath, P. Navalesi, T. Voshaar, and H. Chrystyn. "What the Pulmonary Specialist Should Know About the New Inhalation Therapies." </w:t>
      </w:r>
      <w:r w:rsidRPr="00B612A2">
        <w:rPr>
          <w:i/>
          <w:noProof/>
        </w:rPr>
        <w:t>Eur Respir J</w:t>
      </w:r>
      <w:r w:rsidRPr="00B612A2">
        <w:rPr>
          <w:noProof/>
        </w:rPr>
        <w:t xml:space="preserve"> 37, no. 1308-1331 (2011).</w:t>
      </w:r>
    </w:p>
    <w:p w14:paraId="695E6619" w14:textId="77777777" w:rsidR="00B612A2" w:rsidRPr="00B612A2" w:rsidRDefault="00B612A2" w:rsidP="00B612A2">
      <w:pPr>
        <w:pStyle w:val="EndNoteBibliography"/>
        <w:spacing w:after="0"/>
        <w:ind w:left="720" w:hanging="720"/>
        <w:rPr>
          <w:noProof/>
        </w:rPr>
      </w:pPr>
      <w:r w:rsidRPr="00B612A2">
        <w:rPr>
          <w:noProof/>
        </w:rPr>
        <w:t>40.</w:t>
      </w:r>
      <w:r w:rsidRPr="00B612A2">
        <w:rPr>
          <w:noProof/>
        </w:rPr>
        <w:tab/>
        <w:t xml:space="preserve">James, A. C., W. Stahlhofen, G. Rudolf, R. Köbrich, J. K. Briant, M. J. Egan, W. Nixon, and A. Birchall. "Annexe D. Deposition of Inhaled Particles." </w:t>
      </w:r>
      <w:r w:rsidRPr="00B612A2">
        <w:rPr>
          <w:i/>
          <w:noProof/>
        </w:rPr>
        <w:t>Annals of the ICRP</w:t>
      </w:r>
      <w:r w:rsidRPr="00B612A2">
        <w:rPr>
          <w:noProof/>
        </w:rPr>
        <w:t xml:space="preserve"> 24, no. 1-3 (1994): 231-99.</w:t>
      </w:r>
    </w:p>
    <w:p w14:paraId="6FC2DFEB" w14:textId="77777777" w:rsidR="00B612A2" w:rsidRPr="00B612A2" w:rsidRDefault="00B612A2" w:rsidP="00B612A2">
      <w:pPr>
        <w:pStyle w:val="EndNoteBibliography"/>
        <w:spacing w:after="0"/>
        <w:ind w:left="720" w:hanging="720"/>
        <w:rPr>
          <w:noProof/>
        </w:rPr>
      </w:pPr>
      <w:r w:rsidRPr="00B612A2">
        <w:rPr>
          <w:noProof/>
        </w:rPr>
        <w:t>41.</w:t>
      </w:r>
      <w:r w:rsidRPr="00B612A2">
        <w:rPr>
          <w:noProof/>
        </w:rPr>
        <w:tab/>
        <w:t xml:space="preserve">Li, J. T., and C. E. Reed. "Proper Use of Aerosol Corticosteroids to Control Asthma." </w:t>
      </w:r>
      <w:r w:rsidRPr="00B612A2">
        <w:rPr>
          <w:i/>
          <w:noProof/>
        </w:rPr>
        <w:t>Mayo Clin Proc</w:t>
      </w:r>
      <w:r w:rsidRPr="00B612A2">
        <w:rPr>
          <w:noProof/>
        </w:rPr>
        <w:t xml:space="preserve"> 64, no. 2 (1989): 205-10.</w:t>
      </w:r>
    </w:p>
    <w:p w14:paraId="3477395F" w14:textId="77777777" w:rsidR="00B612A2" w:rsidRPr="00B612A2" w:rsidRDefault="00B612A2" w:rsidP="00B612A2">
      <w:pPr>
        <w:pStyle w:val="EndNoteBibliography"/>
        <w:spacing w:after="0"/>
        <w:ind w:left="720" w:hanging="720"/>
        <w:rPr>
          <w:noProof/>
        </w:rPr>
      </w:pPr>
      <w:r w:rsidRPr="00B612A2">
        <w:rPr>
          <w:noProof/>
        </w:rPr>
        <w:t>42.</w:t>
      </w:r>
      <w:r w:rsidRPr="00B612A2">
        <w:rPr>
          <w:noProof/>
        </w:rPr>
        <w:tab/>
        <w:t xml:space="preserve">Williamson, I. J., S. P. Matusiewicz, P. H. Brown, A. P. Greening, and G. K. Crompton. "Frequency of Voice Problems and Cough in Patients Using Pressurized Aerosol Inhaled Steroid Preparations." </w:t>
      </w:r>
      <w:r w:rsidRPr="00B612A2">
        <w:rPr>
          <w:i/>
          <w:noProof/>
        </w:rPr>
        <w:t>Eur Respir J</w:t>
      </w:r>
      <w:r w:rsidRPr="00B612A2">
        <w:rPr>
          <w:noProof/>
        </w:rPr>
        <w:t xml:space="preserve"> 8, no. 4 (1995): 590-2.</w:t>
      </w:r>
    </w:p>
    <w:p w14:paraId="34828C9A" w14:textId="77777777" w:rsidR="00B612A2" w:rsidRPr="00B612A2" w:rsidRDefault="00B612A2" w:rsidP="00B612A2">
      <w:pPr>
        <w:pStyle w:val="EndNoteBibliography"/>
        <w:spacing w:after="0"/>
        <w:ind w:left="720" w:hanging="720"/>
        <w:rPr>
          <w:noProof/>
        </w:rPr>
      </w:pPr>
      <w:r w:rsidRPr="00B612A2">
        <w:rPr>
          <w:noProof/>
        </w:rPr>
        <w:t>43.</w:t>
      </w:r>
      <w:r w:rsidRPr="00B612A2">
        <w:rPr>
          <w:noProof/>
        </w:rPr>
        <w:tab/>
        <w:t xml:space="preserve">Schwab, R. J., W. B. Gefter, A. I. Pack, and E. A. Hoffman. "Dynamic Imaging of the Upper Airway During Respiration in Normal Subjects." </w:t>
      </w:r>
      <w:r w:rsidRPr="00B612A2">
        <w:rPr>
          <w:i/>
          <w:noProof/>
        </w:rPr>
        <w:t>J.Appl.Physiol</w:t>
      </w:r>
      <w:r w:rsidRPr="00B612A2">
        <w:rPr>
          <w:noProof/>
        </w:rPr>
        <w:t xml:space="preserve"> 74 (1993): 1504-14.</w:t>
      </w:r>
    </w:p>
    <w:p w14:paraId="2E5BB7F5" w14:textId="77777777" w:rsidR="00B612A2" w:rsidRPr="00B612A2" w:rsidRDefault="00B612A2" w:rsidP="00B612A2">
      <w:pPr>
        <w:pStyle w:val="EndNoteBibliography"/>
        <w:spacing w:after="0"/>
        <w:ind w:left="720" w:hanging="720"/>
        <w:rPr>
          <w:noProof/>
        </w:rPr>
      </w:pPr>
      <w:r w:rsidRPr="00B612A2">
        <w:rPr>
          <w:noProof/>
        </w:rPr>
        <w:t>44.</w:t>
      </w:r>
      <w:r w:rsidRPr="00B612A2">
        <w:rPr>
          <w:noProof/>
        </w:rPr>
        <w:tab/>
        <w:t xml:space="preserve">Darquenne, C., A. R. Elliott, B. Sibille, E.T. Smales, P.D. DeYoung, R. J. Theilmann, and A. Malhotra. "Upper Airway Dynamic Imaging During Tidal Breathing in Awake and Asleep Subjects with Obstructive Sleep Apnea and Healthy Controls." </w:t>
      </w:r>
      <w:r w:rsidRPr="00B612A2">
        <w:rPr>
          <w:i/>
          <w:noProof/>
        </w:rPr>
        <w:t>Physiological Reports</w:t>
      </w:r>
      <w:r w:rsidRPr="00B612A2">
        <w:rPr>
          <w:noProof/>
        </w:rPr>
        <w:t xml:space="preserve"> 6 (2018): e13711 (pp1-9).</w:t>
      </w:r>
    </w:p>
    <w:p w14:paraId="0858E8C0" w14:textId="77777777" w:rsidR="00B612A2" w:rsidRPr="00B612A2" w:rsidRDefault="00B612A2" w:rsidP="00B612A2">
      <w:pPr>
        <w:pStyle w:val="EndNoteBibliography"/>
        <w:spacing w:after="0"/>
        <w:ind w:left="720" w:hanging="720"/>
        <w:rPr>
          <w:noProof/>
        </w:rPr>
      </w:pPr>
      <w:r w:rsidRPr="00B612A2">
        <w:rPr>
          <w:noProof/>
        </w:rPr>
        <w:t>45.</w:t>
      </w:r>
      <w:r w:rsidRPr="00B612A2">
        <w:rPr>
          <w:noProof/>
        </w:rPr>
        <w:tab/>
        <w:t xml:space="preserve">Yoshida, T., R. Kondo, and T. Horiguchi. "A Comparison of Posterior Pharyngeal Wall Areas between Different Tongue Positions During Inhalation." </w:t>
      </w:r>
      <w:r w:rsidRPr="00B612A2">
        <w:rPr>
          <w:i/>
          <w:noProof/>
        </w:rPr>
        <w:t>J Allergy Clin Immunol Pract</w:t>
      </w:r>
      <w:r w:rsidRPr="00B612A2">
        <w:rPr>
          <w:noProof/>
        </w:rPr>
        <w:t xml:space="preserve"> 7, no. 2 (2019): 743-45.e1.</w:t>
      </w:r>
    </w:p>
    <w:p w14:paraId="4C5D1EAC" w14:textId="77777777" w:rsidR="00B612A2" w:rsidRPr="00B612A2" w:rsidRDefault="00B612A2" w:rsidP="00B612A2">
      <w:pPr>
        <w:pStyle w:val="EndNoteBibliography"/>
        <w:spacing w:after="0"/>
        <w:ind w:left="720" w:hanging="720"/>
        <w:rPr>
          <w:noProof/>
        </w:rPr>
      </w:pPr>
      <w:r w:rsidRPr="00B612A2">
        <w:rPr>
          <w:noProof/>
        </w:rPr>
        <w:t>46.</w:t>
      </w:r>
      <w:r w:rsidRPr="00B612A2">
        <w:rPr>
          <w:noProof/>
        </w:rPr>
        <w:tab/>
        <w:t xml:space="preserve">Horiguchi, T., and R. Kondo. "Determination of the Preferred Tongue Position for Optimal Inhaler Use." </w:t>
      </w:r>
      <w:r w:rsidRPr="00B612A2">
        <w:rPr>
          <w:i/>
          <w:noProof/>
        </w:rPr>
        <w:t>J Allergy Clin Immunol Pract</w:t>
      </w:r>
      <w:r w:rsidRPr="00B612A2">
        <w:rPr>
          <w:noProof/>
        </w:rPr>
        <w:t xml:space="preserve"> 6, no. 3 (2018): 1039-41.e3.</w:t>
      </w:r>
    </w:p>
    <w:p w14:paraId="6DBF3621" w14:textId="77777777" w:rsidR="00B612A2" w:rsidRPr="00B612A2" w:rsidRDefault="00B612A2" w:rsidP="00B612A2">
      <w:pPr>
        <w:pStyle w:val="EndNoteBibliography"/>
        <w:ind w:left="720" w:hanging="720"/>
        <w:rPr>
          <w:noProof/>
        </w:rPr>
      </w:pPr>
      <w:r w:rsidRPr="00B612A2">
        <w:rPr>
          <w:noProof/>
        </w:rPr>
        <w:t>47.</w:t>
      </w:r>
      <w:r w:rsidRPr="00B612A2">
        <w:rPr>
          <w:noProof/>
        </w:rPr>
        <w:tab/>
        <w:t xml:space="preserve">Heenan, A. F., W. H. Finlay, B. Grgic, A. Pollard, and P. K. P. Burnell. "An Investigation of the Relationship between the Flow Field and Regional Deposition in Realistic Extra-Thoracic Airways." </w:t>
      </w:r>
      <w:r w:rsidRPr="00B612A2">
        <w:rPr>
          <w:i/>
          <w:noProof/>
        </w:rPr>
        <w:t>Journal of Aerosol Science</w:t>
      </w:r>
      <w:r w:rsidRPr="00B612A2">
        <w:rPr>
          <w:noProof/>
        </w:rPr>
        <w:t xml:space="preserve"> 35, no. 8 (2004): 1013-23.</w:t>
      </w:r>
    </w:p>
    <w:p w14:paraId="1406A42A" w14:textId="489741AC" w:rsidR="00F46F77" w:rsidRDefault="00560077" w:rsidP="00913E8E">
      <w:pPr>
        <w:pStyle w:val="MDPI71References"/>
        <w:numPr>
          <w:ilvl w:val="0"/>
          <w:numId w:val="0"/>
        </w:numPr>
        <w:spacing w:line="240" w:lineRule="auto"/>
        <w:ind w:left="425" w:hanging="425"/>
      </w:pPr>
      <w:r>
        <w:fldChar w:fldCharType="end"/>
      </w:r>
    </w:p>
    <w:sectPr w:rsidR="00F46F77" w:rsidSect="00272513">
      <w:headerReference w:type="even" r:id="rId28"/>
      <w:headerReference w:type="default" r:id="rId29"/>
      <w:footerReference w:type="default" r:id="rId30"/>
      <w:headerReference w:type="first" r:id="rId31"/>
      <w:footerReference w:type="first" r:id="rId3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u, Wanjun" w:date="2022-11-10T17:59:00Z" w:initials="WG">
    <w:p w14:paraId="27A23EB3" w14:textId="77777777" w:rsidR="00F24C61" w:rsidRDefault="00F24C61" w:rsidP="00514A93">
      <w:pPr>
        <w:jc w:val="left"/>
      </w:pPr>
      <w:r>
        <w:rPr>
          <w:rStyle w:val="CommentReference"/>
        </w:rPr>
        <w:annotationRef/>
      </w:r>
      <w:r>
        <w:t>Should it be “of” instead?</w:t>
      </w:r>
    </w:p>
  </w:comment>
  <w:comment w:id="9" w:author="Darquenne, Chantal" w:date="2022-10-17T10:00:00Z" w:initials="DC">
    <w:p w14:paraId="2E7C7011" w14:textId="24AB1198" w:rsidR="00952265" w:rsidRDefault="00952265" w:rsidP="00EA478D">
      <w:pPr>
        <w:jc w:val="left"/>
      </w:pPr>
      <w:r>
        <w:rPr>
          <w:rStyle w:val="CommentReference"/>
        </w:rPr>
        <w:annotationRef/>
      </w:r>
      <w:r>
        <w:t>Curves still need to be smoothed</w:t>
      </w:r>
    </w:p>
  </w:comment>
  <w:comment w:id="10" w:author="Gu, Wanjun" w:date="2022-11-10T18:06:00Z" w:initials="WG">
    <w:p w14:paraId="5F947330" w14:textId="77777777" w:rsidR="00D478A5" w:rsidRDefault="00D478A5" w:rsidP="00FC2DFD">
      <w:pPr>
        <w:jc w:val="left"/>
      </w:pPr>
      <w:r>
        <w:rPr>
          <w:rStyle w:val="CommentReference"/>
        </w:rPr>
        <w:annotationRef/>
      </w:r>
      <w:r>
        <w:t>For consistency, I think we should just say p &lt; 0.05 here</w:t>
      </w:r>
    </w:p>
  </w:comment>
  <w:comment w:id="12" w:author="Gu, Wanjun" w:date="2022-11-10T18:07:00Z" w:initials="WG">
    <w:p w14:paraId="377794E8" w14:textId="77777777" w:rsidR="00D478A5" w:rsidRDefault="00D478A5" w:rsidP="005942C6">
      <w:pPr>
        <w:jc w:val="left"/>
      </w:pPr>
      <w:r>
        <w:rPr>
          <w:rStyle w:val="CommentReference"/>
        </w:rPr>
        <w:annotationRef/>
      </w:r>
      <w:r>
        <w:t>Azadeh, please let me know if you would need some help creating a GitHub repo to deposit some of the data and scripts used in this study.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A23EB3" w15:done="0"/>
  <w15:commentEx w15:paraId="2E7C7011" w15:done="0"/>
  <w15:commentEx w15:paraId="5F947330" w15:done="0"/>
  <w15:commentEx w15:paraId="377794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7BA97" w16cex:dateUtc="2022-11-11T01:59:00Z"/>
  <w16cex:commentExtensible w16cex:durableId="26F7A622" w16cex:dateUtc="2022-10-17T17:00:00Z"/>
  <w16cex:commentExtensible w16cex:durableId="2717BC0C" w16cex:dateUtc="2022-11-11T02:06:00Z"/>
  <w16cex:commentExtensible w16cex:durableId="2717BC53" w16cex:dateUtc="2022-11-11T02: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A23EB3" w16cid:durableId="2717BA97"/>
  <w16cid:commentId w16cid:paraId="2E7C7011" w16cid:durableId="26F7A622"/>
  <w16cid:commentId w16cid:paraId="5F947330" w16cid:durableId="2717BC0C"/>
  <w16cid:commentId w16cid:paraId="377794E8" w16cid:durableId="2717BC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64E0A4" w14:textId="77777777" w:rsidR="00716200" w:rsidRDefault="00716200">
      <w:pPr>
        <w:spacing w:line="240" w:lineRule="auto"/>
      </w:pPr>
      <w:r>
        <w:separator/>
      </w:r>
    </w:p>
  </w:endnote>
  <w:endnote w:type="continuationSeparator" w:id="0">
    <w:p w14:paraId="0EA5A87F" w14:textId="77777777" w:rsidR="00716200" w:rsidRDefault="007162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Times">
    <w:panose1 w:val="00000500000000020000"/>
    <w:charset w:val="00"/>
    <w:family w:val="auto"/>
    <w:pitch w:val="variable"/>
    <w:sig w:usb0="E00002FF" w:usb1="5000205A" w:usb2="00000000" w:usb3="00000000" w:csb0="0000019F" w:csb1="00000000"/>
  </w:font>
  <w:font w:name="Academy Engraved LET">
    <w:panose1 w:val="02000000000000000000"/>
    <w:charset w:val="00"/>
    <w:family w:val="auto"/>
    <w:pitch w:val="variable"/>
    <w:sig w:usb0="8000007F" w:usb1="4000000A"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2FF" w:usb1="40000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1017B" w14:textId="77777777" w:rsidR="00FE126B" w:rsidRPr="00623F7A" w:rsidRDefault="00FE126B" w:rsidP="00FE126B">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AF8B0" w14:textId="77777777" w:rsidR="00273262" w:rsidRDefault="00273262" w:rsidP="007D3642">
    <w:pPr>
      <w:pBdr>
        <w:top w:val="single" w:sz="4" w:space="0" w:color="000000"/>
      </w:pBdr>
      <w:tabs>
        <w:tab w:val="right" w:pos="8844"/>
      </w:tabs>
      <w:adjustRightInd w:val="0"/>
      <w:snapToGrid w:val="0"/>
      <w:spacing w:before="480" w:line="100" w:lineRule="exact"/>
      <w:jc w:val="left"/>
      <w:rPr>
        <w:i/>
        <w:sz w:val="16"/>
        <w:szCs w:val="16"/>
      </w:rPr>
    </w:pPr>
  </w:p>
  <w:p w14:paraId="66C34B41" w14:textId="77777777" w:rsidR="00FE126B" w:rsidRPr="00372FCD" w:rsidRDefault="00FE126B" w:rsidP="00366008">
    <w:pPr>
      <w:tabs>
        <w:tab w:val="right" w:pos="10466"/>
      </w:tabs>
      <w:adjustRightInd w:val="0"/>
      <w:snapToGrid w:val="0"/>
      <w:spacing w:line="240" w:lineRule="auto"/>
      <w:rPr>
        <w:sz w:val="16"/>
        <w:szCs w:val="16"/>
        <w:lang w:val="fr-CH"/>
      </w:rPr>
    </w:pPr>
    <w:r w:rsidRPr="00A44E35">
      <w:rPr>
        <w:i/>
        <w:sz w:val="16"/>
        <w:szCs w:val="16"/>
      </w:rPr>
      <w:t>Pharmaceutics</w:t>
    </w:r>
    <w:r>
      <w:rPr>
        <w:i/>
        <w:sz w:val="16"/>
        <w:szCs w:val="16"/>
      </w:rPr>
      <w:t xml:space="preserve"> </w:t>
    </w:r>
    <w:r w:rsidR="00DC2607">
      <w:rPr>
        <w:b/>
        <w:bCs/>
        <w:iCs/>
        <w:sz w:val="16"/>
        <w:szCs w:val="16"/>
      </w:rPr>
      <w:t>2022</w:t>
    </w:r>
    <w:r w:rsidR="005F63C5" w:rsidRPr="005F63C5">
      <w:rPr>
        <w:bCs/>
        <w:iCs/>
        <w:sz w:val="16"/>
        <w:szCs w:val="16"/>
      </w:rPr>
      <w:t>,</w:t>
    </w:r>
    <w:r w:rsidR="00DC2607">
      <w:rPr>
        <w:bCs/>
        <w:i/>
        <w:iCs/>
        <w:sz w:val="16"/>
        <w:szCs w:val="16"/>
      </w:rPr>
      <w:t xml:space="preserve"> 14</w:t>
    </w:r>
    <w:r w:rsidR="005F63C5" w:rsidRPr="005F63C5">
      <w:rPr>
        <w:bCs/>
        <w:iCs/>
        <w:sz w:val="16"/>
        <w:szCs w:val="16"/>
      </w:rPr>
      <w:t xml:space="preserve">, </w:t>
    </w:r>
    <w:r w:rsidR="00061CCA">
      <w:rPr>
        <w:bCs/>
        <w:iCs/>
        <w:sz w:val="16"/>
        <w:szCs w:val="16"/>
      </w:rPr>
      <w:t>x</w:t>
    </w:r>
    <w:r w:rsidR="00273262">
      <w:rPr>
        <w:bCs/>
        <w:iCs/>
        <w:sz w:val="16"/>
        <w:szCs w:val="16"/>
      </w:rPr>
      <w:t>. https://doi.org/10.3390/xxxxx</w:t>
    </w:r>
    <w:r w:rsidR="00366008" w:rsidRPr="00372FCD">
      <w:rPr>
        <w:sz w:val="16"/>
        <w:szCs w:val="16"/>
        <w:lang w:val="fr-CH"/>
      </w:rPr>
      <w:tab/>
    </w:r>
    <w:r w:rsidRPr="00372FCD">
      <w:rPr>
        <w:sz w:val="16"/>
        <w:szCs w:val="16"/>
        <w:lang w:val="fr-CH"/>
      </w:rPr>
      <w:t>www.mdpi.com/journal/</w:t>
    </w:r>
    <w:r w:rsidRPr="00002864">
      <w:rPr>
        <w:sz w:val="16"/>
        <w:szCs w:val="16"/>
      </w:rPr>
      <w:t>pharmaceutics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448D0" w14:textId="77777777" w:rsidR="00716200" w:rsidRDefault="00716200">
      <w:pPr>
        <w:spacing w:line="240" w:lineRule="auto"/>
      </w:pPr>
      <w:r>
        <w:separator/>
      </w:r>
    </w:p>
  </w:footnote>
  <w:footnote w:type="continuationSeparator" w:id="0">
    <w:p w14:paraId="609F6968" w14:textId="77777777" w:rsidR="00716200" w:rsidRDefault="007162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6DB98" w14:textId="77777777" w:rsidR="00FE126B" w:rsidRDefault="00FE126B" w:rsidP="00FE126B">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1E0BD" w14:textId="77777777" w:rsidR="00273262" w:rsidRDefault="00FE126B" w:rsidP="00366008">
    <w:pPr>
      <w:tabs>
        <w:tab w:val="right" w:pos="10466"/>
      </w:tabs>
      <w:adjustRightInd w:val="0"/>
      <w:snapToGrid w:val="0"/>
      <w:spacing w:line="240" w:lineRule="auto"/>
      <w:rPr>
        <w:sz w:val="16"/>
      </w:rPr>
    </w:pPr>
    <w:r>
      <w:rPr>
        <w:i/>
        <w:sz w:val="16"/>
      </w:rPr>
      <w:t xml:space="preserve">Pharmaceutics </w:t>
    </w:r>
    <w:r w:rsidR="00DC2607">
      <w:rPr>
        <w:b/>
        <w:sz w:val="16"/>
      </w:rPr>
      <w:t>2022</w:t>
    </w:r>
    <w:r w:rsidR="005F63C5" w:rsidRPr="005F63C5">
      <w:rPr>
        <w:sz w:val="16"/>
      </w:rPr>
      <w:t>,</w:t>
    </w:r>
    <w:r w:rsidR="00DC2607">
      <w:rPr>
        <w:i/>
        <w:sz w:val="16"/>
      </w:rPr>
      <w:t xml:space="preserve"> 14</w:t>
    </w:r>
    <w:r w:rsidR="00061CCA">
      <w:rPr>
        <w:sz w:val="16"/>
      </w:rPr>
      <w:t>, x FOR PEER REVIEW</w:t>
    </w:r>
    <w:r w:rsidR="00366008">
      <w:rPr>
        <w:sz w:val="16"/>
      </w:rPr>
      <w:tab/>
    </w:r>
    <w:r w:rsidR="00061CCA">
      <w:rPr>
        <w:sz w:val="16"/>
      </w:rPr>
      <w:fldChar w:fldCharType="begin"/>
    </w:r>
    <w:r w:rsidR="00061CCA">
      <w:rPr>
        <w:sz w:val="16"/>
      </w:rPr>
      <w:instrText xml:space="preserve"> PAGE   \* MERGEFORMAT </w:instrText>
    </w:r>
    <w:r w:rsidR="00061CCA">
      <w:rPr>
        <w:sz w:val="16"/>
      </w:rPr>
      <w:fldChar w:fldCharType="separate"/>
    </w:r>
    <w:r w:rsidR="00450EB0">
      <w:rPr>
        <w:sz w:val="16"/>
      </w:rPr>
      <w:t>5</w:t>
    </w:r>
    <w:r w:rsidR="00061CCA">
      <w:rPr>
        <w:sz w:val="16"/>
      </w:rPr>
      <w:fldChar w:fldCharType="end"/>
    </w:r>
    <w:r w:rsidR="00061CCA">
      <w:rPr>
        <w:sz w:val="16"/>
      </w:rPr>
      <w:t xml:space="preserve"> of </w:t>
    </w:r>
    <w:r w:rsidR="00061CCA">
      <w:rPr>
        <w:sz w:val="16"/>
      </w:rPr>
      <w:fldChar w:fldCharType="begin"/>
    </w:r>
    <w:r w:rsidR="00061CCA">
      <w:rPr>
        <w:sz w:val="16"/>
      </w:rPr>
      <w:instrText xml:space="preserve"> NUMPAGES   \* MERGEFORMAT </w:instrText>
    </w:r>
    <w:r w:rsidR="00061CCA">
      <w:rPr>
        <w:sz w:val="16"/>
      </w:rPr>
      <w:fldChar w:fldCharType="separate"/>
    </w:r>
    <w:r w:rsidR="00450EB0">
      <w:rPr>
        <w:sz w:val="16"/>
      </w:rPr>
      <w:t>5</w:t>
    </w:r>
    <w:r w:rsidR="00061CCA">
      <w:rPr>
        <w:sz w:val="16"/>
      </w:rPr>
      <w:fldChar w:fldCharType="end"/>
    </w:r>
  </w:p>
  <w:p w14:paraId="015782D6" w14:textId="77777777" w:rsidR="00FE126B" w:rsidRPr="00A53D46" w:rsidRDefault="00FE126B" w:rsidP="007D3642">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273262" w:rsidRPr="00366008" w14:paraId="22AE3BF1" w14:textId="77777777" w:rsidTr="00BD216E">
      <w:trPr>
        <w:trHeight w:val="686"/>
      </w:trPr>
      <w:tc>
        <w:tcPr>
          <w:tcW w:w="3679" w:type="dxa"/>
          <w:shd w:val="clear" w:color="auto" w:fill="auto"/>
          <w:vAlign w:val="center"/>
        </w:tcPr>
        <w:p w14:paraId="6D0238C8" w14:textId="77777777" w:rsidR="00273262" w:rsidRPr="00E87375" w:rsidRDefault="00C24143" w:rsidP="00366008">
          <w:pPr>
            <w:pStyle w:val="Header"/>
            <w:pBdr>
              <w:bottom w:val="none" w:sz="0" w:space="0" w:color="auto"/>
            </w:pBdr>
            <w:jc w:val="left"/>
            <w:rPr>
              <w:rFonts w:eastAsia="DengXian"/>
              <w:b/>
              <w:bCs/>
            </w:rPr>
          </w:pPr>
          <w:r w:rsidRPr="00E87375">
            <w:rPr>
              <w:rFonts w:eastAsia="DengXian"/>
              <w:b/>
              <w:bCs/>
              <w:noProof/>
            </w:rPr>
            <w:drawing>
              <wp:inline distT="0" distB="0" distL="0" distR="0" wp14:anchorId="0BF70B00" wp14:editId="1F6DB1CE">
                <wp:extent cx="1669415" cy="436245"/>
                <wp:effectExtent l="0" t="0" r="0" b="0"/>
                <wp:docPr id="1" name="Picture 3" descr="C:\Users\home\AppData\Local\Temp\HZ$D.082.3360\Pharmaceutic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60\Pharmaceutics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69415" cy="436245"/>
                        </a:xfrm>
                        <a:prstGeom prst="rect">
                          <a:avLst/>
                        </a:prstGeom>
                        <a:noFill/>
                        <a:ln>
                          <a:noFill/>
                        </a:ln>
                      </pic:spPr>
                    </pic:pic>
                  </a:graphicData>
                </a:graphic>
              </wp:inline>
            </w:drawing>
          </w:r>
        </w:p>
      </w:tc>
      <w:tc>
        <w:tcPr>
          <w:tcW w:w="4535" w:type="dxa"/>
          <w:shd w:val="clear" w:color="auto" w:fill="auto"/>
          <w:vAlign w:val="center"/>
        </w:tcPr>
        <w:p w14:paraId="09493EBB" w14:textId="77777777" w:rsidR="00273262" w:rsidRPr="00E87375" w:rsidRDefault="00273262" w:rsidP="00366008">
          <w:pPr>
            <w:pStyle w:val="Header"/>
            <w:pBdr>
              <w:bottom w:val="none" w:sz="0" w:space="0" w:color="auto"/>
            </w:pBdr>
            <w:rPr>
              <w:rFonts w:eastAsia="DengXian"/>
              <w:b/>
              <w:bCs/>
            </w:rPr>
          </w:pPr>
        </w:p>
      </w:tc>
      <w:tc>
        <w:tcPr>
          <w:tcW w:w="2273" w:type="dxa"/>
          <w:shd w:val="clear" w:color="auto" w:fill="auto"/>
          <w:vAlign w:val="center"/>
        </w:tcPr>
        <w:p w14:paraId="59F838F7" w14:textId="77777777" w:rsidR="00273262" w:rsidRPr="00E87375" w:rsidRDefault="00BD216E" w:rsidP="00BD216E">
          <w:pPr>
            <w:pStyle w:val="Header"/>
            <w:pBdr>
              <w:bottom w:val="none" w:sz="0" w:space="0" w:color="auto"/>
            </w:pBdr>
            <w:jc w:val="right"/>
            <w:rPr>
              <w:rFonts w:eastAsia="DengXian"/>
              <w:b/>
              <w:bCs/>
            </w:rPr>
          </w:pPr>
          <w:r>
            <w:rPr>
              <w:rFonts w:eastAsia="DengXian"/>
              <w:b/>
              <w:bCs/>
              <w:noProof/>
            </w:rPr>
            <w:drawing>
              <wp:inline distT="0" distB="0" distL="0" distR="0" wp14:anchorId="4E4AE528" wp14:editId="2A4607A6">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113E48B9" w14:textId="77777777" w:rsidR="00FE126B" w:rsidRPr="00273262" w:rsidRDefault="00FE126B" w:rsidP="007D3642">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26E07"/>
    <w:multiLevelType w:val="hybridMultilevel"/>
    <w:tmpl w:val="AB485CEC"/>
    <w:lvl w:ilvl="0" w:tplc="016E410A">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B57BF1"/>
    <w:multiLevelType w:val="multilevel"/>
    <w:tmpl w:val="564283D4"/>
    <w:lvl w:ilvl="0">
      <w:start w:val="4"/>
      <w:numFmt w:val="decimal"/>
      <w:lvlText w:val="3.%1."/>
      <w:lvlJc w:val="left"/>
      <w:pPr>
        <w:ind w:left="360" w:hanging="360"/>
      </w:pPr>
      <w:rPr>
        <w:rFonts w:hint="default"/>
        <w:i/>
        <w:iCs/>
      </w:rPr>
    </w:lvl>
    <w:lvl w:ilvl="1">
      <w:start w:val="1"/>
      <w:numFmt w:val="decimal"/>
      <w:isLgl/>
      <w:lvlText w:val="%1.1."/>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 w15:restartNumberingAfterBreak="0">
    <w:nsid w:val="057100D4"/>
    <w:multiLevelType w:val="multilevel"/>
    <w:tmpl w:val="FAB0CD52"/>
    <w:lvl w:ilvl="0">
      <w:start w:val="1"/>
      <w:numFmt w:val="decimal"/>
      <w:lvlText w:val="2.%1."/>
      <w:lvlJc w:val="left"/>
      <w:pPr>
        <w:ind w:left="360" w:hanging="360"/>
      </w:pPr>
      <w:rPr>
        <w:rFonts w:hint="default"/>
      </w:rPr>
    </w:lvl>
    <w:lvl w:ilvl="1">
      <w:start w:val="1"/>
      <w:numFmt w:val="decimal"/>
      <w:isLgl/>
      <w:lvlText w:val="%1.1."/>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 w15:restartNumberingAfterBreak="0">
    <w:nsid w:val="08DE5401"/>
    <w:multiLevelType w:val="hybridMultilevel"/>
    <w:tmpl w:val="49BAB8E8"/>
    <w:lvl w:ilvl="0" w:tplc="2B0A8C14">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795000"/>
    <w:multiLevelType w:val="hybridMultilevel"/>
    <w:tmpl w:val="C2F6DB20"/>
    <w:lvl w:ilvl="0" w:tplc="EE7A6FF6">
      <w:start w:val="1"/>
      <w:numFmt w:val="bullet"/>
      <w:lvlText w:val="•"/>
      <w:lvlJc w:val="left"/>
      <w:pPr>
        <w:tabs>
          <w:tab w:val="num" w:pos="720"/>
        </w:tabs>
        <w:ind w:left="720" w:hanging="360"/>
      </w:pPr>
      <w:rPr>
        <w:rFonts w:ascii="Arial" w:hAnsi="Arial" w:hint="default"/>
      </w:rPr>
    </w:lvl>
    <w:lvl w:ilvl="1" w:tplc="B45E326C" w:tentative="1">
      <w:start w:val="1"/>
      <w:numFmt w:val="bullet"/>
      <w:lvlText w:val="•"/>
      <w:lvlJc w:val="left"/>
      <w:pPr>
        <w:tabs>
          <w:tab w:val="num" w:pos="1440"/>
        </w:tabs>
        <w:ind w:left="1440" w:hanging="360"/>
      </w:pPr>
      <w:rPr>
        <w:rFonts w:ascii="Arial" w:hAnsi="Arial" w:hint="default"/>
      </w:rPr>
    </w:lvl>
    <w:lvl w:ilvl="2" w:tplc="A538C208" w:tentative="1">
      <w:start w:val="1"/>
      <w:numFmt w:val="bullet"/>
      <w:lvlText w:val="•"/>
      <w:lvlJc w:val="left"/>
      <w:pPr>
        <w:tabs>
          <w:tab w:val="num" w:pos="2160"/>
        </w:tabs>
        <w:ind w:left="2160" w:hanging="360"/>
      </w:pPr>
      <w:rPr>
        <w:rFonts w:ascii="Arial" w:hAnsi="Arial" w:hint="default"/>
      </w:rPr>
    </w:lvl>
    <w:lvl w:ilvl="3" w:tplc="391438CC" w:tentative="1">
      <w:start w:val="1"/>
      <w:numFmt w:val="bullet"/>
      <w:lvlText w:val="•"/>
      <w:lvlJc w:val="left"/>
      <w:pPr>
        <w:tabs>
          <w:tab w:val="num" w:pos="2880"/>
        </w:tabs>
        <w:ind w:left="2880" w:hanging="360"/>
      </w:pPr>
      <w:rPr>
        <w:rFonts w:ascii="Arial" w:hAnsi="Arial" w:hint="default"/>
      </w:rPr>
    </w:lvl>
    <w:lvl w:ilvl="4" w:tplc="4B06A896" w:tentative="1">
      <w:start w:val="1"/>
      <w:numFmt w:val="bullet"/>
      <w:lvlText w:val="•"/>
      <w:lvlJc w:val="left"/>
      <w:pPr>
        <w:tabs>
          <w:tab w:val="num" w:pos="3600"/>
        </w:tabs>
        <w:ind w:left="3600" w:hanging="360"/>
      </w:pPr>
      <w:rPr>
        <w:rFonts w:ascii="Arial" w:hAnsi="Arial" w:hint="default"/>
      </w:rPr>
    </w:lvl>
    <w:lvl w:ilvl="5" w:tplc="1250D006" w:tentative="1">
      <w:start w:val="1"/>
      <w:numFmt w:val="bullet"/>
      <w:lvlText w:val="•"/>
      <w:lvlJc w:val="left"/>
      <w:pPr>
        <w:tabs>
          <w:tab w:val="num" w:pos="4320"/>
        </w:tabs>
        <w:ind w:left="4320" w:hanging="360"/>
      </w:pPr>
      <w:rPr>
        <w:rFonts w:ascii="Arial" w:hAnsi="Arial" w:hint="default"/>
      </w:rPr>
    </w:lvl>
    <w:lvl w:ilvl="6" w:tplc="147C4FAA" w:tentative="1">
      <w:start w:val="1"/>
      <w:numFmt w:val="bullet"/>
      <w:lvlText w:val="•"/>
      <w:lvlJc w:val="left"/>
      <w:pPr>
        <w:tabs>
          <w:tab w:val="num" w:pos="5040"/>
        </w:tabs>
        <w:ind w:left="5040" w:hanging="360"/>
      </w:pPr>
      <w:rPr>
        <w:rFonts w:ascii="Arial" w:hAnsi="Arial" w:hint="default"/>
      </w:rPr>
    </w:lvl>
    <w:lvl w:ilvl="7" w:tplc="B62A0680" w:tentative="1">
      <w:start w:val="1"/>
      <w:numFmt w:val="bullet"/>
      <w:lvlText w:val="•"/>
      <w:lvlJc w:val="left"/>
      <w:pPr>
        <w:tabs>
          <w:tab w:val="num" w:pos="5760"/>
        </w:tabs>
        <w:ind w:left="5760" w:hanging="360"/>
      </w:pPr>
      <w:rPr>
        <w:rFonts w:ascii="Arial" w:hAnsi="Arial" w:hint="default"/>
      </w:rPr>
    </w:lvl>
    <w:lvl w:ilvl="8" w:tplc="DFAAF8F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35D7BF9"/>
    <w:multiLevelType w:val="multilevel"/>
    <w:tmpl w:val="423A408A"/>
    <w:lvl w:ilvl="0">
      <w:start w:val="1"/>
      <w:numFmt w:val="decimal"/>
      <w:lvlText w:val="%1."/>
      <w:lvlJc w:val="left"/>
      <w:pPr>
        <w:ind w:left="720" w:hanging="360"/>
      </w:pPr>
      <w:rPr>
        <w:rFonts w:hint="default"/>
        <w:i/>
        <w:iCs/>
      </w:rPr>
    </w:lvl>
    <w:lvl w:ilvl="1">
      <w:start w:val="1"/>
      <w:numFmt w:val="decimal"/>
      <w:isLgl/>
      <w:lvlText w:val="%1.1."/>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72631DC"/>
    <w:multiLevelType w:val="multilevel"/>
    <w:tmpl w:val="56D6BB0C"/>
    <w:lvl w:ilvl="0">
      <w:start w:val="1"/>
      <w:numFmt w:val="decimal"/>
      <w:lvlText w:val="3.%1."/>
      <w:lvlJc w:val="left"/>
      <w:pPr>
        <w:ind w:left="360" w:hanging="360"/>
      </w:pPr>
      <w:rPr>
        <w:rFonts w:hint="default"/>
        <w:i/>
        <w:iCs/>
      </w:rPr>
    </w:lvl>
    <w:lvl w:ilvl="1">
      <w:start w:val="1"/>
      <w:numFmt w:val="decimal"/>
      <w:isLgl/>
      <w:lvlText w:val="%1.1."/>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 w15:restartNumberingAfterBreak="0">
    <w:nsid w:val="18B468F5"/>
    <w:multiLevelType w:val="hybridMultilevel"/>
    <w:tmpl w:val="72F6A462"/>
    <w:lvl w:ilvl="0" w:tplc="9A38013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9" w15:restartNumberingAfterBreak="0">
    <w:nsid w:val="202B5810"/>
    <w:multiLevelType w:val="multilevel"/>
    <w:tmpl w:val="D526B184"/>
    <w:styleLink w:val="CurrentList2"/>
    <w:lvl w:ilvl="0">
      <w:start w:val="1"/>
      <w:numFmt w:val="decimal"/>
      <w:lvlText w:val="%1."/>
      <w:lvlJc w:val="left"/>
      <w:pPr>
        <w:ind w:left="720" w:hanging="360"/>
      </w:pPr>
      <w:rPr>
        <w:rFonts w:hint="default"/>
        <w:i/>
        <w:iCs/>
      </w:rPr>
    </w:lvl>
    <w:lvl w:ilvl="1">
      <w:start w:val="1"/>
      <w:numFmt w:val="decimal"/>
      <w:isLgl/>
      <w:lvlText w:val="%1.1."/>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2"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4" w15:restartNumberingAfterBreak="0">
    <w:nsid w:val="405A089A"/>
    <w:multiLevelType w:val="multilevel"/>
    <w:tmpl w:val="1370F3F6"/>
    <w:styleLink w:val="CurrentList1"/>
    <w:lvl w:ilvl="0">
      <w:start w:val="1"/>
      <w:numFmt w:val="decimal"/>
      <w:lvlText w:val="%1."/>
      <w:lvlJc w:val="left"/>
      <w:pPr>
        <w:ind w:left="360" w:hanging="360"/>
      </w:pPr>
      <w:rPr>
        <w:rFonts w:hint="default"/>
      </w:rPr>
    </w:lvl>
    <w:lvl w:ilvl="1">
      <w:start w:val="1"/>
      <w:numFmt w:val="decimal"/>
      <w:isLgl/>
      <w:lvlText w:val="%1.1."/>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5" w15:restartNumberingAfterBreak="0">
    <w:nsid w:val="40A4088F"/>
    <w:multiLevelType w:val="hybridMultilevel"/>
    <w:tmpl w:val="E9420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593D9A"/>
    <w:multiLevelType w:val="multilevel"/>
    <w:tmpl w:val="1EAAE976"/>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9" w15:restartNumberingAfterBreak="0">
    <w:nsid w:val="62B92822"/>
    <w:multiLevelType w:val="multilevel"/>
    <w:tmpl w:val="56D6BB0C"/>
    <w:styleLink w:val="CurrentList3"/>
    <w:lvl w:ilvl="0">
      <w:start w:val="1"/>
      <w:numFmt w:val="decimal"/>
      <w:lvlText w:val="3.%1."/>
      <w:lvlJc w:val="left"/>
      <w:pPr>
        <w:ind w:left="360" w:hanging="360"/>
      </w:pPr>
      <w:rPr>
        <w:rFonts w:hint="default"/>
        <w:i/>
        <w:iCs/>
      </w:rPr>
    </w:lvl>
    <w:lvl w:ilvl="1">
      <w:start w:val="1"/>
      <w:numFmt w:val="decimal"/>
      <w:isLgl/>
      <w:lvlText w:val="%1.1."/>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0" w15:restartNumberingAfterBreak="0">
    <w:nsid w:val="6D20308B"/>
    <w:multiLevelType w:val="multilevel"/>
    <w:tmpl w:val="D9843F24"/>
    <w:lvl w:ilvl="0">
      <w:start w:val="1"/>
      <w:numFmt w:val="decimalZero"/>
      <w:pStyle w:val="PatentUS0-99"/>
      <w:isLgl/>
      <w:lvlText w:val="[00%1]"/>
      <w:lvlJc w:val="left"/>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none"/>
      <w:isLgl/>
      <w:suff w:val="nothing"/>
      <w:lvlText w:val="%2"/>
      <w:lvlJc w:val="left"/>
      <w:pPr>
        <w:ind w:left="0" w:firstLine="0"/>
      </w:pPr>
      <w:rPr>
        <w:rFonts w:hint="default"/>
      </w:rPr>
    </w:lvl>
    <w:lvl w:ilvl="2">
      <w:start w:val="1"/>
      <w:numFmt w:val="none"/>
      <w:suff w:val="nothing"/>
      <w:lvlText w:val="%3"/>
      <w:lvlJc w:val="left"/>
      <w:pPr>
        <w:ind w:left="0" w:firstLine="0"/>
      </w:pPr>
      <w:rPr>
        <w:rFonts w:hint="default"/>
      </w:rPr>
    </w:lvl>
    <w:lvl w:ilvl="3">
      <w:start w:val="1"/>
      <w:numFmt w:val="none"/>
      <w:suff w:val="nothing"/>
      <w:lvlText w:val="%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703327F3"/>
    <w:multiLevelType w:val="hybridMultilevel"/>
    <w:tmpl w:val="C038C9C6"/>
    <w:lvl w:ilvl="0" w:tplc="C686B532">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FE4BAE"/>
    <w:multiLevelType w:val="multilevel"/>
    <w:tmpl w:val="0774467C"/>
    <w:lvl w:ilvl="0">
      <w:start w:val="4"/>
      <w:numFmt w:val="decimal"/>
      <w:lvlText w:val="2.%1."/>
      <w:lvlJc w:val="left"/>
      <w:pPr>
        <w:ind w:left="360" w:hanging="360"/>
      </w:pPr>
      <w:rPr>
        <w:rFonts w:hint="default"/>
      </w:rPr>
    </w:lvl>
    <w:lvl w:ilvl="1">
      <w:start w:val="1"/>
      <w:numFmt w:val="decimal"/>
      <w:isLgl/>
      <w:lvlText w:val="%1.1."/>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4" w15:restartNumberingAfterBreak="0">
    <w:nsid w:val="7F4B347D"/>
    <w:multiLevelType w:val="multilevel"/>
    <w:tmpl w:val="0774467C"/>
    <w:lvl w:ilvl="0">
      <w:start w:val="4"/>
      <w:numFmt w:val="decimal"/>
      <w:lvlText w:val="2.%1."/>
      <w:lvlJc w:val="left"/>
      <w:pPr>
        <w:ind w:left="360" w:hanging="360"/>
      </w:pPr>
      <w:rPr>
        <w:rFonts w:hint="default"/>
      </w:rPr>
    </w:lvl>
    <w:lvl w:ilvl="1">
      <w:start w:val="1"/>
      <w:numFmt w:val="decimal"/>
      <w:isLgl/>
      <w:lvlText w:val="%1.1."/>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16cid:durableId="1229074105">
    <w:abstractNumId w:val="11"/>
  </w:num>
  <w:num w:numId="2" w16cid:durableId="563761736">
    <w:abstractNumId w:val="13"/>
  </w:num>
  <w:num w:numId="3" w16cid:durableId="1792745174">
    <w:abstractNumId w:val="10"/>
  </w:num>
  <w:num w:numId="4" w16cid:durableId="200836599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42373760">
    <w:abstractNumId w:val="12"/>
  </w:num>
  <w:num w:numId="6" w16cid:durableId="2133666320">
    <w:abstractNumId w:val="18"/>
  </w:num>
  <w:num w:numId="7" w16cid:durableId="1582913596">
    <w:abstractNumId w:val="8"/>
  </w:num>
  <w:num w:numId="8" w16cid:durableId="1500928006">
    <w:abstractNumId w:val="18"/>
  </w:num>
  <w:num w:numId="9" w16cid:durableId="805662647">
    <w:abstractNumId w:val="8"/>
  </w:num>
  <w:num w:numId="10" w16cid:durableId="1609045197">
    <w:abstractNumId w:val="18"/>
  </w:num>
  <w:num w:numId="11" w16cid:durableId="1151099981">
    <w:abstractNumId w:val="8"/>
  </w:num>
  <w:num w:numId="12" w16cid:durableId="1925066309">
    <w:abstractNumId w:val="22"/>
  </w:num>
  <w:num w:numId="13" w16cid:durableId="1315065304">
    <w:abstractNumId w:val="18"/>
  </w:num>
  <w:num w:numId="14" w16cid:durableId="1620650893">
    <w:abstractNumId w:val="8"/>
  </w:num>
  <w:num w:numId="15" w16cid:durableId="1770151922">
    <w:abstractNumId w:val="7"/>
  </w:num>
  <w:num w:numId="16" w16cid:durableId="1243565579">
    <w:abstractNumId w:val="16"/>
  </w:num>
  <w:num w:numId="17" w16cid:durableId="305208486">
    <w:abstractNumId w:val="0"/>
  </w:num>
  <w:num w:numId="18" w16cid:durableId="480467754">
    <w:abstractNumId w:val="18"/>
  </w:num>
  <w:num w:numId="19" w16cid:durableId="1786731317">
    <w:abstractNumId w:val="8"/>
  </w:num>
  <w:num w:numId="20" w16cid:durableId="1952131132">
    <w:abstractNumId w:val="7"/>
  </w:num>
  <w:num w:numId="21" w16cid:durableId="1026365955">
    <w:abstractNumId w:val="0"/>
  </w:num>
  <w:num w:numId="22" w16cid:durableId="286593605">
    <w:abstractNumId w:val="21"/>
  </w:num>
  <w:num w:numId="23" w16cid:durableId="1727797610">
    <w:abstractNumId w:val="3"/>
  </w:num>
  <w:num w:numId="24" w16cid:durableId="179662799">
    <w:abstractNumId w:val="2"/>
  </w:num>
  <w:num w:numId="25" w16cid:durableId="1227106100">
    <w:abstractNumId w:val="20"/>
  </w:num>
  <w:num w:numId="26" w16cid:durableId="645858750">
    <w:abstractNumId w:val="6"/>
  </w:num>
  <w:num w:numId="27" w16cid:durableId="1763141076">
    <w:abstractNumId w:val="6"/>
    <w:lvlOverride w:ilvl="0">
      <w:lvl w:ilvl="0">
        <w:start w:val="1"/>
        <w:numFmt w:val="decimal"/>
        <w:lvlText w:val="3.%1."/>
        <w:lvlJc w:val="left"/>
        <w:pPr>
          <w:ind w:left="630" w:hanging="360"/>
        </w:pPr>
        <w:rPr>
          <w:rFonts w:hint="default"/>
          <w:i/>
          <w:iCs/>
        </w:rPr>
      </w:lvl>
    </w:lvlOverride>
    <w:lvlOverride w:ilvl="1">
      <w:lvl w:ilvl="1">
        <w:start w:val="1"/>
        <w:numFmt w:val="decimal"/>
        <w:isLgl/>
        <w:lvlText w:val="%1.1."/>
        <w:lvlJc w:val="left"/>
        <w:pPr>
          <w:ind w:left="1080" w:hanging="360"/>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160" w:hanging="72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240" w:hanging="108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320" w:hanging="1440"/>
        </w:pPr>
        <w:rPr>
          <w:rFonts w:hint="default"/>
        </w:rPr>
      </w:lvl>
    </w:lvlOverride>
    <w:lvlOverride w:ilvl="8">
      <w:lvl w:ilvl="8">
        <w:start w:val="1"/>
        <w:numFmt w:val="decimal"/>
        <w:isLgl/>
        <w:lvlText w:val="%1.%2.%3.%4.%5.%6.%7.%8.%9."/>
        <w:lvlJc w:val="left"/>
        <w:pPr>
          <w:ind w:left="5040" w:hanging="1800"/>
        </w:pPr>
        <w:rPr>
          <w:rFonts w:hint="default"/>
        </w:rPr>
      </w:lvl>
    </w:lvlOverride>
  </w:num>
  <w:num w:numId="28" w16cid:durableId="1674600500">
    <w:abstractNumId w:val="5"/>
  </w:num>
  <w:num w:numId="29" w16cid:durableId="578296271">
    <w:abstractNumId w:val="14"/>
  </w:num>
  <w:num w:numId="30" w16cid:durableId="666203422">
    <w:abstractNumId w:val="9"/>
  </w:num>
  <w:num w:numId="31" w16cid:durableId="1346906138">
    <w:abstractNumId w:val="19"/>
  </w:num>
  <w:num w:numId="32" w16cid:durableId="445076078">
    <w:abstractNumId w:val="23"/>
  </w:num>
  <w:num w:numId="33" w16cid:durableId="1739936280">
    <w:abstractNumId w:val="24"/>
  </w:num>
  <w:num w:numId="34" w16cid:durableId="1902212099">
    <w:abstractNumId w:val="17"/>
  </w:num>
  <w:num w:numId="35" w16cid:durableId="844367444">
    <w:abstractNumId w:val="1"/>
  </w:num>
  <w:num w:numId="36" w16cid:durableId="403797708">
    <w:abstractNumId w:val="15"/>
  </w:num>
  <w:num w:numId="37" w16cid:durableId="128970399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 Wanjun">
    <w15:presenceInfo w15:providerId="AD" w15:userId="S::wagu@health.ucsd.edu::e26af15e-8589-4938-b051-1f6a6729345f"/>
  </w15:person>
  <w15:person w15:author="Darquenne, Chantal">
    <w15:presenceInfo w15:providerId="AD" w15:userId="S::cdarquenne@ucsd.edu::7627fda8-1a4c-43db-baff-8787d9f904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cago-mdpi&lt;/Style&gt;&lt;LeftDelim&gt;{&lt;/LeftDelim&gt;&lt;RightDelim&gt;}&lt;/RightDelim&gt;&lt;FontName&gt;Academy Engraved LET&lt;/FontName&gt;&lt;FontSize&gt;9&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959wazwe9fvvxex9wqvavdkvavff9pe0red&quot;&gt;Chantal EndNote Library&lt;record-ids&gt;&lt;item&gt;2024&lt;/item&gt;&lt;item&gt;2139&lt;/item&gt;&lt;item&gt;3062&lt;/item&gt;&lt;item&gt;3119&lt;/item&gt;&lt;item&gt;3462&lt;/item&gt;&lt;item&gt;3463&lt;/item&gt;&lt;item&gt;3478&lt;/item&gt;&lt;item&gt;3540&lt;/item&gt;&lt;item&gt;3541&lt;/item&gt;&lt;item&gt;3601&lt;/item&gt;&lt;item&gt;3686&lt;/item&gt;&lt;item&gt;3819&lt;/item&gt;&lt;item&gt;3838&lt;/item&gt;&lt;item&gt;3877&lt;/item&gt;&lt;item&gt;3988&lt;/item&gt;&lt;item&gt;4107&lt;/item&gt;&lt;item&gt;4166&lt;/item&gt;&lt;item&gt;4255&lt;/item&gt;&lt;item&gt;4256&lt;/item&gt;&lt;item&gt;4279&lt;/item&gt;&lt;item&gt;4280&lt;/item&gt;&lt;item&gt;4281&lt;/item&gt;&lt;item&gt;4282&lt;/item&gt;&lt;item&gt;4283&lt;/item&gt;&lt;item&gt;4284&lt;/item&gt;&lt;item&gt;4285&lt;/item&gt;&lt;item&gt;4286&lt;/item&gt;&lt;item&gt;4287&lt;/item&gt;&lt;item&gt;4288&lt;/item&gt;&lt;item&gt;4289&lt;/item&gt;&lt;item&gt;4290&lt;/item&gt;&lt;item&gt;4291&lt;/item&gt;&lt;item&gt;4292&lt;/item&gt;&lt;item&gt;4293&lt;/item&gt;&lt;item&gt;4294&lt;/item&gt;&lt;item&gt;4295&lt;/item&gt;&lt;item&gt;4296&lt;/item&gt;&lt;item&gt;4297&lt;/item&gt;&lt;item&gt;4298&lt;/item&gt;&lt;item&gt;4299&lt;/item&gt;&lt;item&gt;4300&lt;/item&gt;&lt;item&gt;4301&lt;/item&gt;&lt;item&gt;4302&lt;/item&gt;&lt;item&gt;4303&lt;/item&gt;&lt;item&gt;4304&lt;/item&gt;&lt;item&gt;4305&lt;/item&gt;&lt;item&gt;4307&lt;/item&gt;&lt;/record-ids&gt;&lt;/item&gt;&lt;/Libraries&gt;"/>
  </w:docVars>
  <w:rsids>
    <w:rsidRoot w:val="00CD06B2"/>
    <w:rsid w:val="00000F85"/>
    <w:rsid w:val="00007AD6"/>
    <w:rsid w:val="00015325"/>
    <w:rsid w:val="00015FC4"/>
    <w:rsid w:val="00016AC4"/>
    <w:rsid w:val="000209F8"/>
    <w:rsid w:val="00023358"/>
    <w:rsid w:val="00023E62"/>
    <w:rsid w:val="000247C8"/>
    <w:rsid w:val="00025401"/>
    <w:rsid w:val="00025967"/>
    <w:rsid w:val="00027081"/>
    <w:rsid w:val="000345BE"/>
    <w:rsid w:val="00036054"/>
    <w:rsid w:val="00037C8C"/>
    <w:rsid w:val="0004039F"/>
    <w:rsid w:val="00043732"/>
    <w:rsid w:val="00043B20"/>
    <w:rsid w:val="0004413D"/>
    <w:rsid w:val="000448D3"/>
    <w:rsid w:val="000601D0"/>
    <w:rsid w:val="000603AD"/>
    <w:rsid w:val="00060CE0"/>
    <w:rsid w:val="00061615"/>
    <w:rsid w:val="00061CCA"/>
    <w:rsid w:val="0006268D"/>
    <w:rsid w:val="000673EA"/>
    <w:rsid w:val="00067552"/>
    <w:rsid w:val="00067900"/>
    <w:rsid w:val="00071B97"/>
    <w:rsid w:val="000827F8"/>
    <w:rsid w:val="00094333"/>
    <w:rsid w:val="00096428"/>
    <w:rsid w:val="00097388"/>
    <w:rsid w:val="000A077C"/>
    <w:rsid w:val="000A3250"/>
    <w:rsid w:val="000A3393"/>
    <w:rsid w:val="000A5A54"/>
    <w:rsid w:val="000A5B17"/>
    <w:rsid w:val="000A6522"/>
    <w:rsid w:val="000A71A5"/>
    <w:rsid w:val="000B155B"/>
    <w:rsid w:val="000B33D3"/>
    <w:rsid w:val="000B6272"/>
    <w:rsid w:val="000B6D4E"/>
    <w:rsid w:val="000C4912"/>
    <w:rsid w:val="000D3C57"/>
    <w:rsid w:val="000E09CE"/>
    <w:rsid w:val="000E489E"/>
    <w:rsid w:val="000E5940"/>
    <w:rsid w:val="000F56DE"/>
    <w:rsid w:val="001041AD"/>
    <w:rsid w:val="0010564E"/>
    <w:rsid w:val="00105EEB"/>
    <w:rsid w:val="00111007"/>
    <w:rsid w:val="00113D4F"/>
    <w:rsid w:val="00122536"/>
    <w:rsid w:val="00122D57"/>
    <w:rsid w:val="00130267"/>
    <w:rsid w:val="00130465"/>
    <w:rsid w:val="0013166C"/>
    <w:rsid w:val="00132BF6"/>
    <w:rsid w:val="00133964"/>
    <w:rsid w:val="00134121"/>
    <w:rsid w:val="0013475A"/>
    <w:rsid w:val="00134C34"/>
    <w:rsid w:val="00135B7B"/>
    <w:rsid w:val="00141B78"/>
    <w:rsid w:val="001440E4"/>
    <w:rsid w:val="0014497B"/>
    <w:rsid w:val="00145BC0"/>
    <w:rsid w:val="00150063"/>
    <w:rsid w:val="0015137D"/>
    <w:rsid w:val="00152131"/>
    <w:rsid w:val="0015634C"/>
    <w:rsid w:val="0015642F"/>
    <w:rsid w:val="00157344"/>
    <w:rsid w:val="001607D7"/>
    <w:rsid w:val="00163C09"/>
    <w:rsid w:val="00165A8F"/>
    <w:rsid w:val="00166B8F"/>
    <w:rsid w:val="00166E05"/>
    <w:rsid w:val="00171B5C"/>
    <w:rsid w:val="0017210D"/>
    <w:rsid w:val="00173B1B"/>
    <w:rsid w:val="00176088"/>
    <w:rsid w:val="0017723A"/>
    <w:rsid w:val="00177E19"/>
    <w:rsid w:val="00181050"/>
    <w:rsid w:val="001817BC"/>
    <w:rsid w:val="0018262C"/>
    <w:rsid w:val="00185694"/>
    <w:rsid w:val="00186784"/>
    <w:rsid w:val="001940F3"/>
    <w:rsid w:val="0019616B"/>
    <w:rsid w:val="00196EFF"/>
    <w:rsid w:val="00197282"/>
    <w:rsid w:val="001A091D"/>
    <w:rsid w:val="001A0E56"/>
    <w:rsid w:val="001A3400"/>
    <w:rsid w:val="001A34C2"/>
    <w:rsid w:val="001A5717"/>
    <w:rsid w:val="001A5A1A"/>
    <w:rsid w:val="001A7302"/>
    <w:rsid w:val="001B6703"/>
    <w:rsid w:val="001B71EC"/>
    <w:rsid w:val="001B75E1"/>
    <w:rsid w:val="001C0ABB"/>
    <w:rsid w:val="001C60B8"/>
    <w:rsid w:val="001C705B"/>
    <w:rsid w:val="001D0C44"/>
    <w:rsid w:val="001D3ECD"/>
    <w:rsid w:val="001D5E96"/>
    <w:rsid w:val="001E171B"/>
    <w:rsid w:val="001E2AEB"/>
    <w:rsid w:val="001E2F55"/>
    <w:rsid w:val="001E348E"/>
    <w:rsid w:val="001E5628"/>
    <w:rsid w:val="001E57EA"/>
    <w:rsid w:val="001E6A25"/>
    <w:rsid w:val="001E73D0"/>
    <w:rsid w:val="001E78C1"/>
    <w:rsid w:val="001F001B"/>
    <w:rsid w:val="001F0629"/>
    <w:rsid w:val="001F0D9A"/>
    <w:rsid w:val="001F1BB4"/>
    <w:rsid w:val="001F29B7"/>
    <w:rsid w:val="001F5583"/>
    <w:rsid w:val="00201981"/>
    <w:rsid w:val="00201BA8"/>
    <w:rsid w:val="00203D5B"/>
    <w:rsid w:val="00205871"/>
    <w:rsid w:val="00206EAF"/>
    <w:rsid w:val="00215241"/>
    <w:rsid w:val="00216E63"/>
    <w:rsid w:val="0022145D"/>
    <w:rsid w:val="00221D2F"/>
    <w:rsid w:val="00223C81"/>
    <w:rsid w:val="00226233"/>
    <w:rsid w:val="002326E1"/>
    <w:rsid w:val="00233690"/>
    <w:rsid w:val="002345B3"/>
    <w:rsid w:val="0024108E"/>
    <w:rsid w:val="00244A92"/>
    <w:rsid w:val="002472A9"/>
    <w:rsid w:val="00247945"/>
    <w:rsid w:val="002539F9"/>
    <w:rsid w:val="0025486E"/>
    <w:rsid w:val="00260508"/>
    <w:rsid w:val="00260670"/>
    <w:rsid w:val="002609BD"/>
    <w:rsid w:val="002627C8"/>
    <w:rsid w:val="002655E3"/>
    <w:rsid w:val="00272513"/>
    <w:rsid w:val="00272723"/>
    <w:rsid w:val="00273262"/>
    <w:rsid w:val="00276FD8"/>
    <w:rsid w:val="00281D52"/>
    <w:rsid w:val="002830B7"/>
    <w:rsid w:val="0028452A"/>
    <w:rsid w:val="00284F8A"/>
    <w:rsid w:val="00291036"/>
    <w:rsid w:val="002914EF"/>
    <w:rsid w:val="002918E4"/>
    <w:rsid w:val="00292F2A"/>
    <w:rsid w:val="002936BD"/>
    <w:rsid w:val="00293831"/>
    <w:rsid w:val="00293867"/>
    <w:rsid w:val="00294AD7"/>
    <w:rsid w:val="00296F14"/>
    <w:rsid w:val="002972F8"/>
    <w:rsid w:val="002973FE"/>
    <w:rsid w:val="002975D2"/>
    <w:rsid w:val="002A0060"/>
    <w:rsid w:val="002A0684"/>
    <w:rsid w:val="002A222D"/>
    <w:rsid w:val="002A6FDB"/>
    <w:rsid w:val="002A7C5C"/>
    <w:rsid w:val="002B1273"/>
    <w:rsid w:val="002C0E78"/>
    <w:rsid w:val="002C173E"/>
    <w:rsid w:val="002C54B8"/>
    <w:rsid w:val="002C5F91"/>
    <w:rsid w:val="002D1CD7"/>
    <w:rsid w:val="002D2CFC"/>
    <w:rsid w:val="002D4F06"/>
    <w:rsid w:val="002D7EBA"/>
    <w:rsid w:val="002E527E"/>
    <w:rsid w:val="002E7B25"/>
    <w:rsid w:val="002F08F7"/>
    <w:rsid w:val="002F191B"/>
    <w:rsid w:val="002F5F2E"/>
    <w:rsid w:val="002F7AEF"/>
    <w:rsid w:val="002F7BB8"/>
    <w:rsid w:val="0030206B"/>
    <w:rsid w:val="00302F42"/>
    <w:rsid w:val="003053B6"/>
    <w:rsid w:val="00311587"/>
    <w:rsid w:val="00311672"/>
    <w:rsid w:val="003134A4"/>
    <w:rsid w:val="00313DEF"/>
    <w:rsid w:val="00314C68"/>
    <w:rsid w:val="00317CFF"/>
    <w:rsid w:val="00323600"/>
    <w:rsid w:val="003252CE"/>
    <w:rsid w:val="00326141"/>
    <w:rsid w:val="003304D4"/>
    <w:rsid w:val="003318C4"/>
    <w:rsid w:val="0033253D"/>
    <w:rsid w:val="00334122"/>
    <w:rsid w:val="00351242"/>
    <w:rsid w:val="003528FA"/>
    <w:rsid w:val="003544C8"/>
    <w:rsid w:val="00354F96"/>
    <w:rsid w:val="003578D2"/>
    <w:rsid w:val="00361203"/>
    <w:rsid w:val="00366008"/>
    <w:rsid w:val="003677CB"/>
    <w:rsid w:val="003811E6"/>
    <w:rsid w:val="003827A8"/>
    <w:rsid w:val="00387E78"/>
    <w:rsid w:val="00390C56"/>
    <w:rsid w:val="003954D3"/>
    <w:rsid w:val="00397EDD"/>
    <w:rsid w:val="003A3944"/>
    <w:rsid w:val="003A6452"/>
    <w:rsid w:val="003B0029"/>
    <w:rsid w:val="003B2CEE"/>
    <w:rsid w:val="003C052C"/>
    <w:rsid w:val="003C0716"/>
    <w:rsid w:val="003C2EEA"/>
    <w:rsid w:val="003D0EFF"/>
    <w:rsid w:val="003D2A60"/>
    <w:rsid w:val="003D3C4E"/>
    <w:rsid w:val="003D51C5"/>
    <w:rsid w:val="003D66D2"/>
    <w:rsid w:val="003D71CD"/>
    <w:rsid w:val="003D7842"/>
    <w:rsid w:val="003E3619"/>
    <w:rsid w:val="003F0FD3"/>
    <w:rsid w:val="003F2D84"/>
    <w:rsid w:val="003F557E"/>
    <w:rsid w:val="003F6DEC"/>
    <w:rsid w:val="004009E8"/>
    <w:rsid w:val="00401D30"/>
    <w:rsid w:val="00402273"/>
    <w:rsid w:val="00403527"/>
    <w:rsid w:val="00403FC1"/>
    <w:rsid w:val="004055F3"/>
    <w:rsid w:val="00405F5C"/>
    <w:rsid w:val="00407743"/>
    <w:rsid w:val="004111EA"/>
    <w:rsid w:val="00412DEA"/>
    <w:rsid w:val="00413375"/>
    <w:rsid w:val="00414E38"/>
    <w:rsid w:val="00415EBF"/>
    <w:rsid w:val="004167C6"/>
    <w:rsid w:val="00417D78"/>
    <w:rsid w:val="004225FD"/>
    <w:rsid w:val="00424664"/>
    <w:rsid w:val="004262C5"/>
    <w:rsid w:val="00427351"/>
    <w:rsid w:val="00434768"/>
    <w:rsid w:val="00434F03"/>
    <w:rsid w:val="00435BE6"/>
    <w:rsid w:val="004360DD"/>
    <w:rsid w:val="00441103"/>
    <w:rsid w:val="0044113D"/>
    <w:rsid w:val="004423F3"/>
    <w:rsid w:val="00444006"/>
    <w:rsid w:val="004442D9"/>
    <w:rsid w:val="00444E19"/>
    <w:rsid w:val="004465C9"/>
    <w:rsid w:val="00450EB0"/>
    <w:rsid w:val="004550B3"/>
    <w:rsid w:val="00461F1B"/>
    <w:rsid w:val="00464689"/>
    <w:rsid w:val="00464C70"/>
    <w:rsid w:val="004667E5"/>
    <w:rsid w:val="00466F83"/>
    <w:rsid w:val="004726FE"/>
    <w:rsid w:val="00473B4F"/>
    <w:rsid w:val="0047649F"/>
    <w:rsid w:val="004820A9"/>
    <w:rsid w:val="004822EE"/>
    <w:rsid w:val="00482479"/>
    <w:rsid w:val="004824E7"/>
    <w:rsid w:val="00487356"/>
    <w:rsid w:val="00487A8C"/>
    <w:rsid w:val="00493104"/>
    <w:rsid w:val="004937A7"/>
    <w:rsid w:val="00494C65"/>
    <w:rsid w:val="004952D5"/>
    <w:rsid w:val="004A22AD"/>
    <w:rsid w:val="004A30EB"/>
    <w:rsid w:val="004A3739"/>
    <w:rsid w:val="004A420E"/>
    <w:rsid w:val="004A7040"/>
    <w:rsid w:val="004B2786"/>
    <w:rsid w:val="004B27F0"/>
    <w:rsid w:val="004B5A1C"/>
    <w:rsid w:val="004C5B49"/>
    <w:rsid w:val="004C6F99"/>
    <w:rsid w:val="004C7DE7"/>
    <w:rsid w:val="004D4FDB"/>
    <w:rsid w:val="004D6616"/>
    <w:rsid w:val="004D7FD2"/>
    <w:rsid w:val="004E19B0"/>
    <w:rsid w:val="004E273D"/>
    <w:rsid w:val="004E499D"/>
    <w:rsid w:val="004E4D6B"/>
    <w:rsid w:val="004F30C5"/>
    <w:rsid w:val="004F373E"/>
    <w:rsid w:val="004F611E"/>
    <w:rsid w:val="005006A0"/>
    <w:rsid w:val="00501AA6"/>
    <w:rsid w:val="0050308F"/>
    <w:rsid w:val="00506682"/>
    <w:rsid w:val="00506BAE"/>
    <w:rsid w:val="00506DF9"/>
    <w:rsid w:val="00512F2C"/>
    <w:rsid w:val="005134F8"/>
    <w:rsid w:val="005174D0"/>
    <w:rsid w:val="0051795B"/>
    <w:rsid w:val="00520973"/>
    <w:rsid w:val="00520DD0"/>
    <w:rsid w:val="0052117D"/>
    <w:rsid w:val="00527582"/>
    <w:rsid w:val="00530B3A"/>
    <w:rsid w:val="00540E44"/>
    <w:rsid w:val="00543A26"/>
    <w:rsid w:val="00545D29"/>
    <w:rsid w:val="00547A1E"/>
    <w:rsid w:val="00551566"/>
    <w:rsid w:val="00551AF1"/>
    <w:rsid w:val="005521B2"/>
    <w:rsid w:val="00552C82"/>
    <w:rsid w:val="00552E3D"/>
    <w:rsid w:val="00553569"/>
    <w:rsid w:val="005538EC"/>
    <w:rsid w:val="0055670C"/>
    <w:rsid w:val="00560077"/>
    <w:rsid w:val="00560A16"/>
    <w:rsid w:val="00565A62"/>
    <w:rsid w:val="005760CB"/>
    <w:rsid w:val="0057732C"/>
    <w:rsid w:val="005857C3"/>
    <w:rsid w:val="00585A15"/>
    <w:rsid w:val="0058760E"/>
    <w:rsid w:val="00591535"/>
    <w:rsid w:val="00593CCD"/>
    <w:rsid w:val="00594AA7"/>
    <w:rsid w:val="005965D4"/>
    <w:rsid w:val="005A4270"/>
    <w:rsid w:val="005B529D"/>
    <w:rsid w:val="005B5993"/>
    <w:rsid w:val="005B5F51"/>
    <w:rsid w:val="005B7FF8"/>
    <w:rsid w:val="005C224E"/>
    <w:rsid w:val="005C3BEA"/>
    <w:rsid w:val="005C6304"/>
    <w:rsid w:val="005C7878"/>
    <w:rsid w:val="005D0409"/>
    <w:rsid w:val="005D184F"/>
    <w:rsid w:val="005D20B3"/>
    <w:rsid w:val="005E18B2"/>
    <w:rsid w:val="005E3541"/>
    <w:rsid w:val="005E6AAB"/>
    <w:rsid w:val="005E76CD"/>
    <w:rsid w:val="005E7DF4"/>
    <w:rsid w:val="005F0F3B"/>
    <w:rsid w:val="005F62AD"/>
    <w:rsid w:val="005F63C5"/>
    <w:rsid w:val="005F6A3E"/>
    <w:rsid w:val="005F7864"/>
    <w:rsid w:val="005F7A0B"/>
    <w:rsid w:val="00601F3F"/>
    <w:rsid w:val="00602AE7"/>
    <w:rsid w:val="00603D6C"/>
    <w:rsid w:val="0060642A"/>
    <w:rsid w:val="00612BA3"/>
    <w:rsid w:val="00617A12"/>
    <w:rsid w:val="00617B1E"/>
    <w:rsid w:val="00623BBE"/>
    <w:rsid w:val="00631E1E"/>
    <w:rsid w:val="00634313"/>
    <w:rsid w:val="0063469B"/>
    <w:rsid w:val="00634A9F"/>
    <w:rsid w:val="00635915"/>
    <w:rsid w:val="00637FFA"/>
    <w:rsid w:val="0064172C"/>
    <w:rsid w:val="0064248A"/>
    <w:rsid w:val="00643238"/>
    <w:rsid w:val="00643ECB"/>
    <w:rsid w:val="00651D96"/>
    <w:rsid w:val="00655DE4"/>
    <w:rsid w:val="006603BE"/>
    <w:rsid w:val="00662502"/>
    <w:rsid w:val="00671137"/>
    <w:rsid w:val="006738AF"/>
    <w:rsid w:val="00676B84"/>
    <w:rsid w:val="00680407"/>
    <w:rsid w:val="00680939"/>
    <w:rsid w:val="00680F09"/>
    <w:rsid w:val="00684C7C"/>
    <w:rsid w:val="006921C4"/>
    <w:rsid w:val="00692393"/>
    <w:rsid w:val="0069242D"/>
    <w:rsid w:val="00694B34"/>
    <w:rsid w:val="00695FD4"/>
    <w:rsid w:val="00697075"/>
    <w:rsid w:val="00697FDB"/>
    <w:rsid w:val="006A03B0"/>
    <w:rsid w:val="006A095B"/>
    <w:rsid w:val="006A0F75"/>
    <w:rsid w:val="006A13A0"/>
    <w:rsid w:val="006A1D8D"/>
    <w:rsid w:val="006A4D55"/>
    <w:rsid w:val="006A6CDB"/>
    <w:rsid w:val="006B2692"/>
    <w:rsid w:val="006B4ECE"/>
    <w:rsid w:val="006B5552"/>
    <w:rsid w:val="006C1BA7"/>
    <w:rsid w:val="006D38FC"/>
    <w:rsid w:val="006D60EC"/>
    <w:rsid w:val="006D64DC"/>
    <w:rsid w:val="006D6D93"/>
    <w:rsid w:val="006D78C4"/>
    <w:rsid w:val="006E5A74"/>
    <w:rsid w:val="006E7FDB"/>
    <w:rsid w:val="006F1BD4"/>
    <w:rsid w:val="006F1FFE"/>
    <w:rsid w:val="006F6EF8"/>
    <w:rsid w:val="006F79EB"/>
    <w:rsid w:val="007026D7"/>
    <w:rsid w:val="00711492"/>
    <w:rsid w:val="00712E3A"/>
    <w:rsid w:val="00714C82"/>
    <w:rsid w:val="00716200"/>
    <w:rsid w:val="00716A13"/>
    <w:rsid w:val="007170BD"/>
    <w:rsid w:val="007171ED"/>
    <w:rsid w:val="00721186"/>
    <w:rsid w:val="00721492"/>
    <w:rsid w:val="00721AEE"/>
    <w:rsid w:val="007220AF"/>
    <w:rsid w:val="007229D1"/>
    <w:rsid w:val="00724133"/>
    <w:rsid w:val="007252D2"/>
    <w:rsid w:val="00727301"/>
    <w:rsid w:val="00727DEB"/>
    <w:rsid w:val="007363AD"/>
    <w:rsid w:val="00736E4D"/>
    <w:rsid w:val="0074184C"/>
    <w:rsid w:val="007577C8"/>
    <w:rsid w:val="007578B2"/>
    <w:rsid w:val="00760190"/>
    <w:rsid w:val="00761066"/>
    <w:rsid w:val="00764FC1"/>
    <w:rsid w:val="00765F28"/>
    <w:rsid w:val="007702AA"/>
    <w:rsid w:val="00775BCE"/>
    <w:rsid w:val="00777D18"/>
    <w:rsid w:val="007827F7"/>
    <w:rsid w:val="00785205"/>
    <w:rsid w:val="007907AD"/>
    <w:rsid w:val="00791518"/>
    <w:rsid w:val="00791C97"/>
    <w:rsid w:val="00792968"/>
    <w:rsid w:val="00794DDB"/>
    <w:rsid w:val="00796D41"/>
    <w:rsid w:val="007A0414"/>
    <w:rsid w:val="007A21DE"/>
    <w:rsid w:val="007A2BBA"/>
    <w:rsid w:val="007A5316"/>
    <w:rsid w:val="007B022B"/>
    <w:rsid w:val="007B10FD"/>
    <w:rsid w:val="007B3209"/>
    <w:rsid w:val="007B5F2A"/>
    <w:rsid w:val="007C0E60"/>
    <w:rsid w:val="007C0EC9"/>
    <w:rsid w:val="007C31FD"/>
    <w:rsid w:val="007C39DA"/>
    <w:rsid w:val="007C5BC0"/>
    <w:rsid w:val="007C7E6E"/>
    <w:rsid w:val="007D3642"/>
    <w:rsid w:val="007D6EF1"/>
    <w:rsid w:val="007D7235"/>
    <w:rsid w:val="007E06C7"/>
    <w:rsid w:val="007E3A72"/>
    <w:rsid w:val="007E5D15"/>
    <w:rsid w:val="007F0A98"/>
    <w:rsid w:val="007F3E78"/>
    <w:rsid w:val="007F797E"/>
    <w:rsid w:val="007F7D48"/>
    <w:rsid w:val="00801F4B"/>
    <w:rsid w:val="0080202C"/>
    <w:rsid w:val="00802C7C"/>
    <w:rsid w:val="0080700D"/>
    <w:rsid w:val="008071D2"/>
    <w:rsid w:val="008078D9"/>
    <w:rsid w:val="00810A2C"/>
    <w:rsid w:val="0081560B"/>
    <w:rsid w:val="00821F92"/>
    <w:rsid w:val="00822F6A"/>
    <w:rsid w:val="00824509"/>
    <w:rsid w:val="00824D8F"/>
    <w:rsid w:val="00827EE3"/>
    <w:rsid w:val="00831D44"/>
    <w:rsid w:val="00832849"/>
    <w:rsid w:val="00833DD1"/>
    <w:rsid w:val="00837EBF"/>
    <w:rsid w:val="008431B7"/>
    <w:rsid w:val="00843E3C"/>
    <w:rsid w:val="008446A7"/>
    <w:rsid w:val="008451FF"/>
    <w:rsid w:val="00846CB0"/>
    <w:rsid w:val="00850B37"/>
    <w:rsid w:val="00856B77"/>
    <w:rsid w:val="00861229"/>
    <w:rsid w:val="00862C38"/>
    <w:rsid w:val="00862E07"/>
    <w:rsid w:val="00863444"/>
    <w:rsid w:val="00864543"/>
    <w:rsid w:val="00865182"/>
    <w:rsid w:val="00866CC9"/>
    <w:rsid w:val="00870353"/>
    <w:rsid w:val="00873F16"/>
    <w:rsid w:val="008759AC"/>
    <w:rsid w:val="00875DC4"/>
    <w:rsid w:val="00876D59"/>
    <w:rsid w:val="008845EB"/>
    <w:rsid w:val="0088583D"/>
    <w:rsid w:val="008859C7"/>
    <w:rsid w:val="00892D20"/>
    <w:rsid w:val="008945C1"/>
    <w:rsid w:val="0089661D"/>
    <w:rsid w:val="008A2E6C"/>
    <w:rsid w:val="008B54EC"/>
    <w:rsid w:val="008B69F5"/>
    <w:rsid w:val="008B6D58"/>
    <w:rsid w:val="008C0689"/>
    <w:rsid w:val="008C2F17"/>
    <w:rsid w:val="008C4B3C"/>
    <w:rsid w:val="008C69C7"/>
    <w:rsid w:val="008C705A"/>
    <w:rsid w:val="008C7C27"/>
    <w:rsid w:val="008D2274"/>
    <w:rsid w:val="008D42C8"/>
    <w:rsid w:val="008D55AE"/>
    <w:rsid w:val="008E0184"/>
    <w:rsid w:val="008F1639"/>
    <w:rsid w:val="0090071B"/>
    <w:rsid w:val="009027C5"/>
    <w:rsid w:val="0091235C"/>
    <w:rsid w:val="00912A21"/>
    <w:rsid w:val="00912B2C"/>
    <w:rsid w:val="00913689"/>
    <w:rsid w:val="00913E8E"/>
    <w:rsid w:val="00921077"/>
    <w:rsid w:val="00922280"/>
    <w:rsid w:val="00922672"/>
    <w:rsid w:val="00922A13"/>
    <w:rsid w:val="0092310B"/>
    <w:rsid w:val="00927FBD"/>
    <w:rsid w:val="0093112A"/>
    <w:rsid w:val="00933A7A"/>
    <w:rsid w:val="009355A9"/>
    <w:rsid w:val="00936AF0"/>
    <w:rsid w:val="00941A30"/>
    <w:rsid w:val="00943F82"/>
    <w:rsid w:val="00952265"/>
    <w:rsid w:val="0095743B"/>
    <w:rsid w:val="00957FAA"/>
    <w:rsid w:val="00960D3D"/>
    <w:rsid w:val="00961463"/>
    <w:rsid w:val="0096345F"/>
    <w:rsid w:val="00963698"/>
    <w:rsid w:val="00965D4D"/>
    <w:rsid w:val="009666E5"/>
    <w:rsid w:val="009667A2"/>
    <w:rsid w:val="00967858"/>
    <w:rsid w:val="009703F5"/>
    <w:rsid w:val="00974329"/>
    <w:rsid w:val="0097510B"/>
    <w:rsid w:val="00983FFA"/>
    <w:rsid w:val="009863DB"/>
    <w:rsid w:val="00990F99"/>
    <w:rsid w:val="00991393"/>
    <w:rsid w:val="00994CF2"/>
    <w:rsid w:val="009A1602"/>
    <w:rsid w:val="009A2E4D"/>
    <w:rsid w:val="009A3D5C"/>
    <w:rsid w:val="009A4939"/>
    <w:rsid w:val="009A6B3D"/>
    <w:rsid w:val="009B215F"/>
    <w:rsid w:val="009B59FA"/>
    <w:rsid w:val="009C0100"/>
    <w:rsid w:val="009C2029"/>
    <w:rsid w:val="009C5B41"/>
    <w:rsid w:val="009C5FAA"/>
    <w:rsid w:val="009C6470"/>
    <w:rsid w:val="009C7D0A"/>
    <w:rsid w:val="009D2A3D"/>
    <w:rsid w:val="009D3809"/>
    <w:rsid w:val="009D3942"/>
    <w:rsid w:val="009D6BAC"/>
    <w:rsid w:val="009E0873"/>
    <w:rsid w:val="009E0A1F"/>
    <w:rsid w:val="009E0CDD"/>
    <w:rsid w:val="009E309E"/>
    <w:rsid w:val="009E3C6B"/>
    <w:rsid w:val="009E79FE"/>
    <w:rsid w:val="009F044D"/>
    <w:rsid w:val="009F0C13"/>
    <w:rsid w:val="009F417E"/>
    <w:rsid w:val="009F70E6"/>
    <w:rsid w:val="00A02424"/>
    <w:rsid w:val="00A06399"/>
    <w:rsid w:val="00A067EE"/>
    <w:rsid w:val="00A06B33"/>
    <w:rsid w:val="00A07144"/>
    <w:rsid w:val="00A10917"/>
    <w:rsid w:val="00A10A91"/>
    <w:rsid w:val="00A150ED"/>
    <w:rsid w:val="00A179AD"/>
    <w:rsid w:val="00A20AED"/>
    <w:rsid w:val="00A217D1"/>
    <w:rsid w:val="00A24EE7"/>
    <w:rsid w:val="00A267F0"/>
    <w:rsid w:val="00A27DC8"/>
    <w:rsid w:val="00A362C3"/>
    <w:rsid w:val="00A400BB"/>
    <w:rsid w:val="00A4127B"/>
    <w:rsid w:val="00A43DCC"/>
    <w:rsid w:val="00A465EE"/>
    <w:rsid w:val="00A51DE4"/>
    <w:rsid w:val="00A534A6"/>
    <w:rsid w:val="00A53A95"/>
    <w:rsid w:val="00A56267"/>
    <w:rsid w:val="00A57164"/>
    <w:rsid w:val="00A637B0"/>
    <w:rsid w:val="00A678A3"/>
    <w:rsid w:val="00A67B5E"/>
    <w:rsid w:val="00A706F1"/>
    <w:rsid w:val="00A72F82"/>
    <w:rsid w:val="00A74577"/>
    <w:rsid w:val="00A7765C"/>
    <w:rsid w:val="00A80A51"/>
    <w:rsid w:val="00A83F87"/>
    <w:rsid w:val="00A843BE"/>
    <w:rsid w:val="00A870B4"/>
    <w:rsid w:val="00A9042F"/>
    <w:rsid w:val="00A944FF"/>
    <w:rsid w:val="00A95747"/>
    <w:rsid w:val="00AA1E41"/>
    <w:rsid w:val="00AA28C2"/>
    <w:rsid w:val="00AA4059"/>
    <w:rsid w:val="00AA4985"/>
    <w:rsid w:val="00AA5D2F"/>
    <w:rsid w:val="00AA7BD4"/>
    <w:rsid w:val="00AB0217"/>
    <w:rsid w:val="00AB0490"/>
    <w:rsid w:val="00AB13B8"/>
    <w:rsid w:val="00AB2613"/>
    <w:rsid w:val="00AB577E"/>
    <w:rsid w:val="00AC1BAA"/>
    <w:rsid w:val="00AC1C15"/>
    <w:rsid w:val="00AC2E88"/>
    <w:rsid w:val="00AC4FA5"/>
    <w:rsid w:val="00AD0697"/>
    <w:rsid w:val="00AD119D"/>
    <w:rsid w:val="00AD19BC"/>
    <w:rsid w:val="00AD1DC3"/>
    <w:rsid w:val="00AD55AC"/>
    <w:rsid w:val="00AD56BE"/>
    <w:rsid w:val="00AD610B"/>
    <w:rsid w:val="00AD780E"/>
    <w:rsid w:val="00AE09B4"/>
    <w:rsid w:val="00AF196D"/>
    <w:rsid w:val="00AF25FA"/>
    <w:rsid w:val="00AF2A3D"/>
    <w:rsid w:val="00AF30C1"/>
    <w:rsid w:val="00AF4A29"/>
    <w:rsid w:val="00AF585A"/>
    <w:rsid w:val="00AF5B2C"/>
    <w:rsid w:val="00AF679C"/>
    <w:rsid w:val="00AF7B80"/>
    <w:rsid w:val="00AF7E89"/>
    <w:rsid w:val="00B02859"/>
    <w:rsid w:val="00B0298C"/>
    <w:rsid w:val="00B031CE"/>
    <w:rsid w:val="00B03A69"/>
    <w:rsid w:val="00B03DFD"/>
    <w:rsid w:val="00B056DD"/>
    <w:rsid w:val="00B145D5"/>
    <w:rsid w:val="00B155B6"/>
    <w:rsid w:val="00B17C2D"/>
    <w:rsid w:val="00B20B53"/>
    <w:rsid w:val="00B21C1D"/>
    <w:rsid w:val="00B21E08"/>
    <w:rsid w:val="00B239D8"/>
    <w:rsid w:val="00B24C1A"/>
    <w:rsid w:val="00B26D53"/>
    <w:rsid w:val="00B26EBE"/>
    <w:rsid w:val="00B26FB9"/>
    <w:rsid w:val="00B272EB"/>
    <w:rsid w:val="00B323B2"/>
    <w:rsid w:val="00B33457"/>
    <w:rsid w:val="00B34846"/>
    <w:rsid w:val="00B3485A"/>
    <w:rsid w:val="00B367F4"/>
    <w:rsid w:val="00B40C50"/>
    <w:rsid w:val="00B415BD"/>
    <w:rsid w:val="00B519F1"/>
    <w:rsid w:val="00B60E24"/>
    <w:rsid w:val="00B60F98"/>
    <w:rsid w:val="00B612A2"/>
    <w:rsid w:val="00B62249"/>
    <w:rsid w:val="00B64772"/>
    <w:rsid w:val="00B64C97"/>
    <w:rsid w:val="00B6625D"/>
    <w:rsid w:val="00B67689"/>
    <w:rsid w:val="00B70693"/>
    <w:rsid w:val="00B70FE2"/>
    <w:rsid w:val="00B73E24"/>
    <w:rsid w:val="00B745F3"/>
    <w:rsid w:val="00B76BDB"/>
    <w:rsid w:val="00B77153"/>
    <w:rsid w:val="00B771F2"/>
    <w:rsid w:val="00B82542"/>
    <w:rsid w:val="00B828AE"/>
    <w:rsid w:val="00B836BC"/>
    <w:rsid w:val="00B83B75"/>
    <w:rsid w:val="00B84120"/>
    <w:rsid w:val="00B872AB"/>
    <w:rsid w:val="00B900EB"/>
    <w:rsid w:val="00B91867"/>
    <w:rsid w:val="00B9282D"/>
    <w:rsid w:val="00B93B82"/>
    <w:rsid w:val="00B96E4C"/>
    <w:rsid w:val="00BA1DD8"/>
    <w:rsid w:val="00BA4CD4"/>
    <w:rsid w:val="00BB0C2B"/>
    <w:rsid w:val="00BB2568"/>
    <w:rsid w:val="00BB7A41"/>
    <w:rsid w:val="00BC0E71"/>
    <w:rsid w:val="00BC19B2"/>
    <w:rsid w:val="00BC41EE"/>
    <w:rsid w:val="00BC5EA0"/>
    <w:rsid w:val="00BC6E75"/>
    <w:rsid w:val="00BD16A7"/>
    <w:rsid w:val="00BD216E"/>
    <w:rsid w:val="00BD67BA"/>
    <w:rsid w:val="00BD67C8"/>
    <w:rsid w:val="00BE1869"/>
    <w:rsid w:val="00BE3F2F"/>
    <w:rsid w:val="00BE7D8D"/>
    <w:rsid w:val="00BF37D4"/>
    <w:rsid w:val="00C00FAB"/>
    <w:rsid w:val="00C01C54"/>
    <w:rsid w:val="00C03029"/>
    <w:rsid w:val="00C0382E"/>
    <w:rsid w:val="00C03F28"/>
    <w:rsid w:val="00C132DA"/>
    <w:rsid w:val="00C1395C"/>
    <w:rsid w:val="00C14EDC"/>
    <w:rsid w:val="00C173CF"/>
    <w:rsid w:val="00C24143"/>
    <w:rsid w:val="00C245C3"/>
    <w:rsid w:val="00C24BAA"/>
    <w:rsid w:val="00C25F11"/>
    <w:rsid w:val="00C331E0"/>
    <w:rsid w:val="00C35138"/>
    <w:rsid w:val="00C3666E"/>
    <w:rsid w:val="00C36C5E"/>
    <w:rsid w:val="00C376AE"/>
    <w:rsid w:val="00C402D0"/>
    <w:rsid w:val="00C41264"/>
    <w:rsid w:val="00C43124"/>
    <w:rsid w:val="00C45C71"/>
    <w:rsid w:val="00C46756"/>
    <w:rsid w:val="00C47A24"/>
    <w:rsid w:val="00C526BD"/>
    <w:rsid w:val="00C5330D"/>
    <w:rsid w:val="00C5619D"/>
    <w:rsid w:val="00C56CCC"/>
    <w:rsid w:val="00C578F7"/>
    <w:rsid w:val="00C621F0"/>
    <w:rsid w:val="00C62865"/>
    <w:rsid w:val="00C63928"/>
    <w:rsid w:val="00C66E0B"/>
    <w:rsid w:val="00C73B10"/>
    <w:rsid w:val="00C7609C"/>
    <w:rsid w:val="00C81639"/>
    <w:rsid w:val="00C90539"/>
    <w:rsid w:val="00C9261D"/>
    <w:rsid w:val="00C941BA"/>
    <w:rsid w:val="00C9570D"/>
    <w:rsid w:val="00CA073C"/>
    <w:rsid w:val="00CA08B9"/>
    <w:rsid w:val="00CA2736"/>
    <w:rsid w:val="00CA4566"/>
    <w:rsid w:val="00CA51C5"/>
    <w:rsid w:val="00CB016C"/>
    <w:rsid w:val="00CB1162"/>
    <w:rsid w:val="00CB6067"/>
    <w:rsid w:val="00CB7BB2"/>
    <w:rsid w:val="00CC3DB3"/>
    <w:rsid w:val="00CD06B2"/>
    <w:rsid w:val="00CD3576"/>
    <w:rsid w:val="00CE0105"/>
    <w:rsid w:val="00CE1A12"/>
    <w:rsid w:val="00CF0245"/>
    <w:rsid w:val="00CF3A4C"/>
    <w:rsid w:val="00CF5CF6"/>
    <w:rsid w:val="00CF6407"/>
    <w:rsid w:val="00CF785F"/>
    <w:rsid w:val="00D0270F"/>
    <w:rsid w:val="00D11B3C"/>
    <w:rsid w:val="00D14FED"/>
    <w:rsid w:val="00D16A12"/>
    <w:rsid w:val="00D16FF5"/>
    <w:rsid w:val="00D17816"/>
    <w:rsid w:val="00D17DCE"/>
    <w:rsid w:val="00D20213"/>
    <w:rsid w:val="00D22EE0"/>
    <w:rsid w:val="00D240ED"/>
    <w:rsid w:val="00D2420E"/>
    <w:rsid w:val="00D25AE8"/>
    <w:rsid w:val="00D2645A"/>
    <w:rsid w:val="00D312AA"/>
    <w:rsid w:val="00D36056"/>
    <w:rsid w:val="00D37DD2"/>
    <w:rsid w:val="00D41BC9"/>
    <w:rsid w:val="00D4453F"/>
    <w:rsid w:val="00D46C40"/>
    <w:rsid w:val="00D478A5"/>
    <w:rsid w:val="00D518D3"/>
    <w:rsid w:val="00D52273"/>
    <w:rsid w:val="00D5266C"/>
    <w:rsid w:val="00D53B56"/>
    <w:rsid w:val="00D55E04"/>
    <w:rsid w:val="00D63C39"/>
    <w:rsid w:val="00D65C7D"/>
    <w:rsid w:val="00D67B5A"/>
    <w:rsid w:val="00D70750"/>
    <w:rsid w:val="00D70C8E"/>
    <w:rsid w:val="00D71181"/>
    <w:rsid w:val="00D712DD"/>
    <w:rsid w:val="00D72C17"/>
    <w:rsid w:val="00D72CB7"/>
    <w:rsid w:val="00D73256"/>
    <w:rsid w:val="00D76150"/>
    <w:rsid w:val="00D80856"/>
    <w:rsid w:val="00D813BC"/>
    <w:rsid w:val="00D858F4"/>
    <w:rsid w:val="00D86DE0"/>
    <w:rsid w:val="00D92F4A"/>
    <w:rsid w:val="00D93957"/>
    <w:rsid w:val="00D965BA"/>
    <w:rsid w:val="00DA28DD"/>
    <w:rsid w:val="00DA3F40"/>
    <w:rsid w:val="00DA7B71"/>
    <w:rsid w:val="00DB3FDE"/>
    <w:rsid w:val="00DB54C7"/>
    <w:rsid w:val="00DC2607"/>
    <w:rsid w:val="00DC2988"/>
    <w:rsid w:val="00DC2E25"/>
    <w:rsid w:val="00DC6E39"/>
    <w:rsid w:val="00DD0CFE"/>
    <w:rsid w:val="00DD110C"/>
    <w:rsid w:val="00DD1EEF"/>
    <w:rsid w:val="00DD347A"/>
    <w:rsid w:val="00DD421E"/>
    <w:rsid w:val="00DD675D"/>
    <w:rsid w:val="00DD7B4F"/>
    <w:rsid w:val="00DE17CD"/>
    <w:rsid w:val="00DE2E0B"/>
    <w:rsid w:val="00DE73B9"/>
    <w:rsid w:val="00DF0720"/>
    <w:rsid w:val="00DF2FF3"/>
    <w:rsid w:val="00DF3E54"/>
    <w:rsid w:val="00DF473A"/>
    <w:rsid w:val="00DF509D"/>
    <w:rsid w:val="00DF5804"/>
    <w:rsid w:val="00DF5814"/>
    <w:rsid w:val="00DF7960"/>
    <w:rsid w:val="00E05331"/>
    <w:rsid w:val="00E069D6"/>
    <w:rsid w:val="00E10F0C"/>
    <w:rsid w:val="00E123F7"/>
    <w:rsid w:val="00E1281E"/>
    <w:rsid w:val="00E14019"/>
    <w:rsid w:val="00E14098"/>
    <w:rsid w:val="00E20605"/>
    <w:rsid w:val="00E214DB"/>
    <w:rsid w:val="00E26E80"/>
    <w:rsid w:val="00E2775C"/>
    <w:rsid w:val="00E30F42"/>
    <w:rsid w:val="00E33824"/>
    <w:rsid w:val="00E34A34"/>
    <w:rsid w:val="00E42986"/>
    <w:rsid w:val="00E4358E"/>
    <w:rsid w:val="00E56177"/>
    <w:rsid w:val="00E61C2F"/>
    <w:rsid w:val="00E6206A"/>
    <w:rsid w:val="00E62766"/>
    <w:rsid w:val="00E62E60"/>
    <w:rsid w:val="00E6366D"/>
    <w:rsid w:val="00E64851"/>
    <w:rsid w:val="00E6688D"/>
    <w:rsid w:val="00E671EC"/>
    <w:rsid w:val="00E677EB"/>
    <w:rsid w:val="00E67BB4"/>
    <w:rsid w:val="00E67C87"/>
    <w:rsid w:val="00E845B8"/>
    <w:rsid w:val="00E865C5"/>
    <w:rsid w:val="00E87375"/>
    <w:rsid w:val="00E91545"/>
    <w:rsid w:val="00E95775"/>
    <w:rsid w:val="00E95D13"/>
    <w:rsid w:val="00EA32E7"/>
    <w:rsid w:val="00EB2D27"/>
    <w:rsid w:val="00EB337F"/>
    <w:rsid w:val="00EB6179"/>
    <w:rsid w:val="00EB78CB"/>
    <w:rsid w:val="00EC2547"/>
    <w:rsid w:val="00EC354E"/>
    <w:rsid w:val="00EC3C9E"/>
    <w:rsid w:val="00EC4292"/>
    <w:rsid w:val="00ED1BA2"/>
    <w:rsid w:val="00ED7A16"/>
    <w:rsid w:val="00ED7F5D"/>
    <w:rsid w:val="00EE0345"/>
    <w:rsid w:val="00EE1CC0"/>
    <w:rsid w:val="00EE21E5"/>
    <w:rsid w:val="00EE6653"/>
    <w:rsid w:val="00EE6740"/>
    <w:rsid w:val="00EF1E22"/>
    <w:rsid w:val="00EF69AF"/>
    <w:rsid w:val="00F0406C"/>
    <w:rsid w:val="00F044E4"/>
    <w:rsid w:val="00F04A72"/>
    <w:rsid w:val="00F07511"/>
    <w:rsid w:val="00F10CCF"/>
    <w:rsid w:val="00F13D8F"/>
    <w:rsid w:val="00F15936"/>
    <w:rsid w:val="00F17882"/>
    <w:rsid w:val="00F217D3"/>
    <w:rsid w:val="00F21D24"/>
    <w:rsid w:val="00F2293C"/>
    <w:rsid w:val="00F23205"/>
    <w:rsid w:val="00F2373C"/>
    <w:rsid w:val="00F249BD"/>
    <w:rsid w:val="00F24C61"/>
    <w:rsid w:val="00F26689"/>
    <w:rsid w:val="00F30E3C"/>
    <w:rsid w:val="00F318B0"/>
    <w:rsid w:val="00F32F82"/>
    <w:rsid w:val="00F3439C"/>
    <w:rsid w:val="00F350C8"/>
    <w:rsid w:val="00F372D2"/>
    <w:rsid w:val="00F462B0"/>
    <w:rsid w:val="00F46AA9"/>
    <w:rsid w:val="00F46F77"/>
    <w:rsid w:val="00F52B48"/>
    <w:rsid w:val="00F5492A"/>
    <w:rsid w:val="00F55C9D"/>
    <w:rsid w:val="00F56CA0"/>
    <w:rsid w:val="00F5730B"/>
    <w:rsid w:val="00F57DB6"/>
    <w:rsid w:val="00F65F74"/>
    <w:rsid w:val="00F664EF"/>
    <w:rsid w:val="00F67344"/>
    <w:rsid w:val="00F67433"/>
    <w:rsid w:val="00F71405"/>
    <w:rsid w:val="00F72462"/>
    <w:rsid w:val="00F753B4"/>
    <w:rsid w:val="00F779D5"/>
    <w:rsid w:val="00F81686"/>
    <w:rsid w:val="00F82709"/>
    <w:rsid w:val="00F8309C"/>
    <w:rsid w:val="00F85D63"/>
    <w:rsid w:val="00F9408D"/>
    <w:rsid w:val="00FA1028"/>
    <w:rsid w:val="00FA25F1"/>
    <w:rsid w:val="00FA2E51"/>
    <w:rsid w:val="00FA343C"/>
    <w:rsid w:val="00FA64BE"/>
    <w:rsid w:val="00FB009B"/>
    <w:rsid w:val="00FB2BEE"/>
    <w:rsid w:val="00FB362E"/>
    <w:rsid w:val="00FB4247"/>
    <w:rsid w:val="00FD0349"/>
    <w:rsid w:val="00FD1179"/>
    <w:rsid w:val="00FD25F8"/>
    <w:rsid w:val="00FD2CA1"/>
    <w:rsid w:val="00FD5DB7"/>
    <w:rsid w:val="00FD6323"/>
    <w:rsid w:val="00FE04BC"/>
    <w:rsid w:val="00FE126B"/>
    <w:rsid w:val="00FE2271"/>
    <w:rsid w:val="00FE5D39"/>
    <w:rsid w:val="00FE71B3"/>
    <w:rsid w:val="00FE798B"/>
    <w:rsid w:val="00FF29CE"/>
    <w:rsid w:val="00FF70D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4A87FB"/>
  <w15:chartTrackingRefBased/>
  <w15:docId w15:val="{073EBE30-1B3F-4939-B402-1F5599956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F77"/>
    <w:pPr>
      <w:spacing w:line="260" w:lineRule="atLeast"/>
      <w:jc w:val="both"/>
    </w:pPr>
    <w:rPr>
      <w:rFonts w:ascii="Palatino Linotype" w:hAnsi="Palatino Linotype"/>
      <w:color w:val="000000"/>
    </w:rPr>
  </w:style>
  <w:style w:type="paragraph" w:styleId="Heading1">
    <w:name w:val="heading 1"/>
    <w:basedOn w:val="Normal"/>
    <w:link w:val="Heading1Char"/>
    <w:uiPriority w:val="9"/>
    <w:qFormat/>
    <w:rsid w:val="008759AC"/>
    <w:pPr>
      <w:spacing w:before="100" w:beforeAutospacing="1" w:after="100" w:afterAutospacing="1" w:line="240" w:lineRule="auto"/>
      <w:jc w:val="left"/>
      <w:outlineLvl w:val="0"/>
    </w:pPr>
    <w:rPr>
      <w:rFonts w:ascii="Times New Roman" w:eastAsia="Times New Roman" w:hAnsi="Times New Roman"/>
      <w:b/>
      <w:bCs/>
      <w:color w:val="auto"/>
      <w:kern w:val="36"/>
      <w:sz w:val="48"/>
      <w:szCs w:val="4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F46F77"/>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F46F77"/>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F46F77"/>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F46F77"/>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F46F77"/>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F46F77"/>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F46F77"/>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F46F77"/>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B415BD"/>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39"/>
    <w:rsid w:val="00F46F77"/>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F46F77"/>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F46F77"/>
    <w:rPr>
      <w:rFonts w:ascii="Palatino Linotype" w:hAnsi="Palatino Linotype"/>
      <w:noProof/>
      <w:color w:val="000000"/>
      <w:szCs w:val="18"/>
    </w:rPr>
  </w:style>
  <w:style w:type="paragraph" w:styleId="Header">
    <w:name w:val="header"/>
    <w:basedOn w:val="Normal"/>
    <w:link w:val="HeaderChar"/>
    <w:uiPriority w:val="99"/>
    <w:rsid w:val="00F46F77"/>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F46F77"/>
    <w:rPr>
      <w:rFonts w:ascii="Palatino Linotype" w:hAnsi="Palatino Linotype"/>
      <w:noProof/>
      <w:color w:val="000000"/>
      <w:szCs w:val="18"/>
    </w:rPr>
  </w:style>
  <w:style w:type="paragraph" w:customStyle="1" w:styleId="MDPIheaderjournallogo">
    <w:name w:val="MDPI_header_journal_logo"/>
    <w:qFormat/>
    <w:rsid w:val="00F46F77"/>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F46F77"/>
    <w:pPr>
      <w:ind w:firstLine="0"/>
    </w:pPr>
  </w:style>
  <w:style w:type="paragraph" w:customStyle="1" w:styleId="MDPI31text">
    <w:name w:val="MDPI_3.1_text"/>
    <w:qFormat/>
    <w:rsid w:val="004E499D"/>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F46F77"/>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F46F77"/>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F46F77"/>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BD216E"/>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BD216E"/>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F46F77"/>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F46F77"/>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F46F77"/>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3252CE"/>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F46F77"/>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F46F77"/>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F46F77"/>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23heading3">
    <w:name w:val="MDPI_2.3_heading3"/>
    <w:qFormat/>
    <w:rsid w:val="00F46F77"/>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F46F77"/>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F46F77"/>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A10917"/>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F46F77"/>
    <w:rPr>
      <w:rFonts w:cs="Tahoma"/>
      <w:szCs w:val="18"/>
    </w:rPr>
  </w:style>
  <w:style w:type="character" w:customStyle="1" w:styleId="BalloonTextChar">
    <w:name w:val="Balloon Text Char"/>
    <w:link w:val="BalloonText"/>
    <w:uiPriority w:val="99"/>
    <w:rsid w:val="00F46F77"/>
    <w:rPr>
      <w:rFonts w:ascii="Palatino Linotype" w:hAnsi="Palatino Linotype" w:cs="Tahoma"/>
      <w:noProof/>
      <w:color w:val="000000"/>
      <w:szCs w:val="18"/>
    </w:rPr>
  </w:style>
  <w:style w:type="character" w:styleId="LineNumber">
    <w:name w:val="line number"/>
    <w:uiPriority w:val="99"/>
    <w:rsid w:val="00272513"/>
    <w:rPr>
      <w:rFonts w:ascii="Palatino Linotype" w:hAnsi="Palatino Linotype"/>
      <w:sz w:val="16"/>
    </w:rPr>
  </w:style>
  <w:style w:type="table" w:customStyle="1" w:styleId="MDPI41threelinetable">
    <w:name w:val="MDPI_4.1_three_line_table"/>
    <w:basedOn w:val="TableNormal"/>
    <w:uiPriority w:val="99"/>
    <w:rsid w:val="00F46F77"/>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F46F77"/>
    <w:rPr>
      <w:color w:val="0000FF"/>
      <w:u w:val="single"/>
    </w:rPr>
  </w:style>
  <w:style w:type="character" w:styleId="UnresolvedMention">
    <w:name w:val="Unresolved Mention"/>
    <w:uiPriority w:val="99"/>
    <w:semiHidden/>
    <w:unhideWhenUsed/>
    <w:rsid w:val="009E3C6B"/>
    <w:rPr>
      <w:color w:val="605E5C"/>
      <w:shd w:val="clear" w:color="auto" w:fill="E1DFDD"/>
    </w:rPr>
  </w:style>
  <w:style w:type="table" w:styleId="PlainTable4">
    <w:name w:val="Plain Table 4"/>
    <w:basedOn w:val="TableNormal"/>
    <w:uiPriority w:val="44"/>
    <w:rsid w:val="005F63C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F46F77"/>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F46F77"/>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F46F77"/>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F46F77"/>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F46F77"/>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F46F77"/>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DC2607"/>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F46F77"/>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F46F77"/>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F46F77"/>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F46F77"/>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F46F77"/>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F46F77"/>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F46F77"/>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F46F77"/>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F46F77"/>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F46F77"/>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F46F77"/>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F46F77"/>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F46F77"/>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F46F77"/>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F46F77"/>
  </w:style>
  <w:style w:type="paragraph" w:styleId="Bibliography">
    <w:name w:val="Bibliography"/>
    <w:basedOn w:val="Normal"/>
    <w:next w:val="Normal"/>
    <w:uiPriority w:val="37"/>
    <w:semiHidden/>
    <w:unhideWhenUsed/>
    <w:rsid w:val="00F46F77"/>
  </w:style>
  <w:style w:type="paragraph" w:styleId="BodyText">
    <w:name w:val="Body Text"/>
    <w:link w:val="BodyTextChar"/>
    <w:rsid w:val="00F46F77"/>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F46F77"/>
    <w:rPr>
      <w:rFonts w:ascii="Palatino Linotype" w:hAnsi="Palatino Linotype"/>
      <w:color w:val="000000"/>
      <w:sz w:val="24"/>
      <w:lang w:eastAsia="de-DE"/>
    </w:rPr>
  </w:style>
  <w:style w:type="character" w:styleId="CommentReference">
    <w:name w:val="annotation reference"/>
    <w:uiPriority w:val="99"/>
    <w:rsid w:val="00F46F77"/>
    <w:rPr>
      <w:sz w:val="21"/>
      <w:szCs w:val="21"/>
    </w:rPr>
  </w:style>
  <w:style w:type="paragraph" w:styleId="CommentText">
    <w:name w:val="annotation text"/>
    <w:basedOn w:val="Normal"/>
    <w:link w:val="CommentTextChar"/>
    <w:uiPriority w:val="99"/>
    <w:rsid w:val="00F46F77"/>
  </w:style>
  <w:style w:type="character" w:customStyle="1" w:styleId="CommentTextChar">
    <w:name w:val="Comment Text Char"/>
    <w:link w:val="CommentText"/>
    <w:uiPriority w:val="99"/>
    <w:rsid w:val="00F46F77"/>
    <w:rPr>
      <w:rFonts w:ascii="Palatino Linotype" w:hAnsi="Palatino Linotype"/>
      <w:noProof/>
      <w:color w:val="000000"/>
    </w:rPr>
  </w:style>
  <w:style w:type="paragraph" w:styleId="CommentSubject">
    <w:name w:val="annotation subject"/>
    <w:basedOn w:val="CommentText"/>
    <w:next w:val="CommentText"/>
    <w:link w:val="CommentSubjectChar"/>
    <w:rsid w:val="00F46F77"/>
    <w:rPr>
      <w:b/>
      <w:bCs/>
    </w:rPr>
  </w:style>
  <w:style w:type="character" w:customStyle="1" w:styleId="CommentSubjectChar">
    <w:name w:val="Comment Subject Char"/>
    <w:link w:val="CommentSubject"/>
    <w:rsid w:val="00F46F77"/>
    <w:rPr>
      <w:rFonts w:ascii="Palatino Linotype" w:hAnsi="Palatino Linotype"/>
      <w:b/>
      <w:bCs/>
      <w:noProof/>
      <w:color w:val="000000"/>
    </w:rPr>
  </w:style>
  <w:style w:type="character" w:styleId="EndnoteReference">
    <w:name w:val="endnote reference"/>
    <w:rsid w:val="00F46F77"/>
    <w:rPr>
      <w:vertAlign w:val="superscript"/>
    </w:rPr>
  </w:style>
  <w:style w:type="paragraph" w:styleId="EndnoteText">
    <w:name w:val="endnote text"/>
    <w:basedOn w:val="Normal"/>
    <w:link w:val="EndnoteTextChar"/>
    <w:semiHidden/>
    <w:unhideWhenUsed/>
    <w:rsid w:val="00F46F77"/>
    <w:pPr>
      <w:spacing w:line="240" w:lineRule="auto"/>
    </w:pPr>
  </w:style>
  <w:style w:type="character" w:customStyle="1" w:styleId="EndnoteTextChar">
    <w:name w:val="Endnote Text Char"/>
    <w:link w:val="EndnoteText"/>
    <w:semiHidden/>
    <w:rsid w:val="00F46F77"/>
    <w:rPr>
      <w:rFonts w:ascii="Palatino Linotype" w:hAnsi="Palatino Linotype"/>
      <w:noProof/>
      <w:color w:val="000000"/>
    </w:rPr>
  </w:style>
  <w:style w:type="character" w:styleId="FollowedHyperlink">
    <w:name w:val="FollowedHyperlink"/>
    <w:rsid w:val="00F46F77"/>
    <w:rPr>
      <w:color w:val="954F72"/>
      <w:u w:val="single"/>
    </w:rPr>
  </w:style>
  <w:style w:type="paragraph" w:styleId="FootnoteText">
    <w:name w:val="footnote text"/>
    <w:basedOn w:val="Normal"/>
    <w:link w:val="FootnoteTextChar"/>
    <w:semiHidden/>
    <w:unhideWhenUsed/>
    <w:rsid w:val="00F46F77"/>
    <w:pPr>
      <w:spacing w:line="240" w:lineRule="auto"/>
    </w:pPr>
  </w:style>
  <w:style w:type="character" w:customStyle="1" w:styleId="FootnoteTextChar">
    <w:name w:val="Footnote Text Char"/>
    <w:link w:val="FootnoteText"/>
    <w:semiHidden/>
    <w:rsid w:val="00F46F77"/>
    <w:rPr>
      <w:rFonts w:ascii="Palatino Linotype" w:hAnsi="Palatino Linotype"/>
      <w:noProof/>
      <w:color w:val="000000"/>
    </w:rPr>
  </w:style>
  <w:style w:type="paragraph" w:styleId="NormalWeb">
    <w:name w:val="Normal (Web)"/>
    <w:basedOn w:val="Normal"/>
    <w:uiPriority w:val="99"/>
    <w:rsid w:val="00F46F77"/>
    <w:rPr>
      <w:szCs w:val="24"/>
    </w:rPr>
  </w:style>
  <w:style w:type="paragraph" w:customStyle="1" w:styleId="MsoFootnoteText0">
    <w:name w:val="MsoFootnoteText"/>
    <w:basedOn w:val="NormalWeb"/>
    <w:qFormat/>
    <w:rsid w:val="00F46F77"/>
    <w:rPr>
      <w:rFonts w:ascii="Times New Roman" w:hAnsi="Times New Roman"/>
    </w:rPr>
  </w:style>
  <w:style w:type="character" w:styleId="PageNumber">
    <w:name w:val="page number"/>
    <w:rsid w:val="00F46F77"/>
  </w:style>
  <w:style w:type="character" w:styleId="PlaceholderText">
    <w:name w:val="Placeholder Text"/>
    <w:uiPriority w:val="99"/>
    <w:semiHidden/>
    <w:rsid w:val="00F46F77"/>
    <w:rPr>
      <w:color w:val="808080"/>
    </w:rPr>
  </w:style>
  <w:style w:type="paragraph" w:customStyle="1" w:styleId="MDPI71FootNotes">
    <w:name w:val="MDPI_7.1_FootNotes"/>
    <w:qFormat/>
    <w:rsid w:val="00D712DD"/>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ListParagraph">
    <w:name w:val="List Paragraph"/>
    <w:basedOn w:val="Normal"/>
    <w:uiPriority w:val="34"/>
    <w:qFormat/>
    <w:rsid w:val="00DF5804"/>
    <w:pPr>
      <w:spacing w:line="240" w:lineRule="auto"/>
      <w:ind w:left="720"/>
      <w:contextualSpacing/>
      <w:jc w:val="left"/>
    </w:pPr>
    <w:rPr>
      <w:rFonts w:ascii="Times New Roman" w:eastAsia="Times New Roman" w:hAnsi="Times New Roman"/>
      <w:color w:val="auto"/>
      <w:sz w:val="24"/>
      <w:szCs w:val="24"/>
      <w:lang w:eastAsia="en-US"/>
    </w:rPr>
  </w:style>
  <w:style w:type="paragraph" w:customStyle="1" w:styleId="PatentUS0-99">
    <w:name w:val="Patent (US 0-99)"/>
    <w:basedOn w:val="Normal"/>
    <w:rsid w:val="00AB2613"/>
    <w:pPr>
      <w:numPr>
        <w:numId w:val="25"/>
      </w:numPr>
      <w:tabs>
        <w:tab w:val="left" w:pos="1440"/>
      </w:tabs>
      <w:spacing w:after="120" w:line="360" w:lineRule="auto"/>
    </w:pPr>
    <w:rPr>
      <w:rFonts w:ascii="Arial" w:eastAsia="Times" w:hAnsi="Arial"/>
      <w:color w:val="auto"/>
      <w:sz w:val="24"/>
      <w:lang w:eastAsia="en-US"/>
    </w:rPr>
  </w:style>
  <w:style w:type="paragraph" w:styleId="PlainText">
    <w:name w:val="Plain Text"/>
    <w:basedOn w:val="Normal"/>
    <w:link w:val="PlainTextChar"/>
    <w:uiPriority w:val="99"/>
    <w:semiHidden/>
    <w:unhideWhenUsed/>
    <w:rsid w:val="00AB2613"/>
    <w:pPr>
      <w:spacing w:line="240" w:lineRule="auto"/>
      <w:jc w:val="left"/>
    </w:pPr>
    <w:rPr>
      <w:rFonts w:ascii="Calibri" w:eastAsiaTheme="minorHAnsi" w:hAnsi="Calibri" w:cstheme="minorBidi"/>
      <w:color w:val="auto"/>
      <w:sz w:val="22"/>
      <w:szCs w:val="21"/>
      <w:lang w:eastAsia="en-US"/>
    </w:rPr>
  </w:style>
  <w:style w:type="character" w:customStyle="1" w:styleId="PlainTextChar">
    <w:name w:val="Plain Text Char"/>
    <w:basedOn w:val="DefaultParagraphFont"/>
    <w:link w:val="PlainText"/>
    <w:uiPriority w:val="99"/>
    <w:semiHidden/>
    <w:rsid w:val="00AB2613"/>
    <w:rPr>
      <w:rFonts w:eastAsiaTheme="minorHAnsi" w:cstheme="minorBidi"/>
      <w:sz w:val="22"/>
      <w:szCs w:val="21"/>
      <w:lang w:eastAsia="en-US"/>
    </w:rPr>
  </w:style>
  <w:style w:type="paragraph" w:styleId="Revision">
    <w:name w:val="Revision"/>
    <w:hidden/>
    <w:uiPriority w:val="99"/>
    <w:semiHidden/>
    <w:rsid w:val="003C0716"/>
    <w:rPr>
      <w:rFonts w:ascii="Palatino Linotype" w:hAnsi="Palatino Linotype"/>
      <w:noProof/>
      <w:color w:val="000000"/>
    </w:rPr>
  </w:style>
  <w:style w:type="numbering" w:customStyle="1" w:styleId="CurrentList1">
    <w:name w:val="Current List1"/>
    <w:uiPriority w:val="99"/>
    <w:rsid w:val="002936BD"/>
    <w:pPr>
      <w:numPr>
        <w:numId w:val="29"/>
      </w:numPr>
    </w:pPr>
  </w:style>
  <w:style w:type="numbering" w:customStyle="1" w:styleId="CurrentList2">
    <w:name w:val="Current List2"/>
    <w:uiPriority w:val="99"/>
    <w:rsid w:val="003528FA"/>
    <w:pPr>
      <w:numPr>
        <w:numId w:val="30"/>
      </w:numPr>
    </w:pPr>
  </w:style>
  <w:style w:type="numbering" w:customStyle="1" w:styleId="CurrentList3">
    <w:name w:val="Current List3"/>
    <w:uiPriority w:val="99"/>
    <w:rsid w:val="00865182"/>
    <w:pPr>
      <w:numPr>
        <w:numId w:val="31"/>
      </w:numPr>
    </w:pPr>
  </w:style>
  <w:style w:type="character" w:customStyle="1" w:styleId="Heading1Char">
    <w:name w:val="Heading 1 Char"/>
    <w:basedOn w:val="DefaultParagraphFont"/>
    <w:link w:val="Heading1"/>
    <w:uiPriority w:val="9"/>
    <w:rsid w:val="008759AC"/>
    <w:rPr>
      <w:rFonts w:ascii="Times New Roman" w:eastAsia="Times New Roman" w:hAnsi="Times New Roman"/>
      <w:b/>
      <w:bCs/>
      <w:kern w:val="36"/>
      <w:sz w:val="48"/>
      <w:szCs w:val="48"/>
      <w:lang w:eastAsia="en-US"/>
    </w:rPr>
  </w:style>
  <w:style w:type="character" w:customStyle="1" w:styleId="EndNoteBibliographyChar">
    <w:name w:val="EndNote Bibliography Char"/>
    <w:basedOn w:val="DefaultParagraphFont"/>
    <w:link w:val="EndNoteBibliography"/>
    <w:locked/>
    <w:rsid w:val="008759AC"/>
    <w:rPr>
      <w:rFonts w:ascii="Academy Engraved LET" w:hAnsi="Academy Engraved LET"/>
      <w:sz w:val="18"/>
    </w:rPr>
  </w:style>
  <w:style w:type="paragraph" w:customStyle="1" w:styleId="EndNoteBibliography">
    <w:name w:val="EndNote Bibliography"/>
    <w:basedOn w:val="Normal"/>
    <w:link w:val="EndNoteBibliographyChar"/>
    <w:rsid w:val="008759AC"/>
    <w:pPr>
      <w:spacing w:before="120" w:after="240" w:line="240" w:lineRule="auto"/>
      <w:jc w:val="left"/>
    </w:pPr>
    <w:rPr>
      <w:rFonts w:ascii="Academy Engraved LET" w:hAnsi="Academy Engraved LET"/>
      <w:color w:val="auto"/>
      <w:sz w:val="18"/>
    </w:rPr>
  </w:style>
  <w:style w:type="character" w:customStyle="1" w:styleId="cf01">
    <w:name w:val="cf01"/>
    <w:basedOn w:val="DefaultParagraphFont"/>
    <w:rsid w:val="0064248A"/>
    <w:rPr>
      <w:rFonts w:ascii="Segoe UI" w:hAnsi="Segoe UI" w:cs="Segoe UI" w:hint="default"/>
      <w:sz w:val="18"/>
      <w:szCs w:val="18"/>
    </w:rPr>
  </w:style>
  <w:style w:type="paragraph" w:customStyle="1" w:styleId="EndNoteBibliographyTitle">
    <w:name w:val="EndNote Bibliography Title"/>
    <w:basedOn w:val="Normal"/>
    <w:link w:val="EndNoteBibliographyTitleChar"/>
    <w:rsid w:val="00560077"/>
    <w:pPr>
      <w:jc w:val="center"/>
    </w:pPr>
    <w:rPr>
      <w:rFonts w:ascii="Academy Engraved LET" w:hAnsi="Academy Engraved LET"/>
      <w:sz w:val="18"/>
    </w:rPr>
  </w:style>
  <w:style w:type="character" w:customStyle="1" w:styleId="EndNoteBibliographyTitleChar">
    <w:name w:val="EndNote Bibliography Title Char"/>
    <w:basedOn w:val="DefaultParagraphFont"/>
    <w:link w:val="EndNoteBibliographyTitle"/>
    <w:rsid w:val="00560077"/>
    <w:rPr>
      <w:rFonts w:ascii="Academy Engraved LET" w:hAnsi="Academy Engraved LET"/>
      <w:color w:val="00000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932852">
      <w:bodyDiv w:val="1"/>
      <w:marLeft w:val="0"/>
      <w:marRight w:val="0"/>
      <w:marTop w:val="0"/>
      <w:marBottom w:val="0"/>
      <w:divBdr>
        <w:top w:val="none" w:sz="0" w:space="0" w:color="auto"/>
        <w:left w:val="none" w:sz="0" w:space="0" w:color="auto"/>
        <w:bottom w:val="none" w:sz="0" w:space="0" w:color="auto"/>
        <w:right w:val="none" w:sz="0" w:space="0" w:color="auto"/>
      </w:divBdr>
    </w:div>
    <w:div w:id="831140757">
      <w:bodyDiv w:val="1"/>
      <w:marLeft w:val="0"/>
      <w:marRight w:val="0"/>
      <w:marTop w:val="0"/>
      <w:marBottom w:val="0"/>
      <w:divBdr>
        <w:top w:val="none" w:sz="0" w:space="0" w:color="auto"/>
        <w:left w:val="none" w:sz="0" w:space="0" w:color="auto"/>
        <w:bottom w:val="none" w:sz="0" w:space="0" w:color="auto"/>
        <w:right w:val="none" w:sz="0" w:space="0" w:color="auto"/>
      </w:divBdr>
    </w:div>
    <w:div w:id="1188636469">
      <w:bodyDiv w:val="1"/>
      <w:marLeft w:val="0"/>
      <w:marRight w:val="0"/>
      <w:marTop w:val="0"/>
      <w:marBottom w:val="0"/>
      <w:divBdr>
        <w:top w:val="none" w:sz="0" w:space="0" w:color="auto"/>
        <w:left w:val="none" w:sz="0" w:space="0" w:color="auto"/>
        <w:bottom w:val="none" w:sz="0" w:space="0" w:color="auto"/>
        <w:right w:val="none" w:sz="0" w:space="0" w:color="auto"/>
      </w:divBdr>
    </w:div>
    <w:div w:id="1905480146">
      <w:bodyDiv w:val="1"/>
      <w:marLeft w:val="0"/>
      <w:marRight w:val="0"/>
      <w:marTop w:val="0"/>
      <w:marBottom w:val="0"/>
      <w:divBdr>
        <w:top w:val="none" w:sz="0" w:space="0" w:color="auto"/>
        <w:left w:val="none" w:sz="0" w:space="0" w:color="auto"/>
        <w:bottom w:val="none" w:sz="0" w:space="0" w:color="auto"/>
        <w:right w:val="none" w:sz="0" w:space="0" w:color="auto"/>
      </w:divBdr>
    </w:div>
    <w:div w:id="2122987853">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akhavantaheriboroje@health.ucsd.edu" TargetMode="External"/><Relationship Id="rId18" Type="http://schemas.openxmlformats.org/officeDocument/2006/relationships/image" Target="media/image6.emf"/><Relationship Id="rId26" Type="http://schemas.openxmlformats.org/officeDocument/2006/relationships/image" Target="media/image12.tif"/><Relationship Id="rId3" Type="http://schemas.openxmlformats.org/officeDocument/2006/relationships/styles" Target="styles.xml"/><Relationship Id="rId21" Type="http://schemas.openxmlformats.org/officeDocument/2006/relationships/image" Target="media/image9.tif"/><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tif"/><Relationship Id="rId25" Type="http://schemas.openxmlformats.org/officeDocument/2006/relationships/image" Target="media/image11.ti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tif"/><Relationship Id="rId20" Type="http://schemas.openxmlformats.org/officeDocument/2006/relationships/image" Target="media/image8.emf"/><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1.xml"/><Relationship Id="rId10" Type="http://schemas.microsoft.com/office/2016/09/relationships/commentsIds" Target="commentsIds.xml"/><Relationship Id="rId19" Type="http://schemas.openxmlformats.org/officeDocument/2006/relationships/image" Target="media/image7.emf"/><Relationship Id="rId31" Type="http://schemas.openxmlformats.org/officeDocument/2006/relationships/header" Target="header3.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tif"/><Relationship Id="rId22" Type="http://schemas.openxmlformats.org/officeDocument/2006/relationships/image" Target="media/image10.tif"/><Relationship Id="rId27" Type="http://schemas.openxmlformats.org/officeDocument/2006/relationships/image" Target="media/image13.tif"/><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comments" Target="comments.xml"/></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zadeh\Documents\UCSD_PDF\PD01\MANUSCRIPT\pharmaceutic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BCE12A-2514-194D-B28C-0684EF94D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C:\Users\Azadeh\Documents\UCSD_PDF\PD01\MANUSCRIPT\pharmaceutics-template.dot</Template>
  <TotalTime>223</TotalTime>
  <Pages>20</Pages>
  <Words>11929</Words>
  <Characters>68000</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79770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HP</dc:creator>
  <cp:keywords/>
  <dc:description/>
  <cp:lastModifiedBy>Gu, Wanjun</cp:lastModifiedBy>
  <cp:revision>18</cp:revision>
  <dcterms:created xsi:type="dcterms:W3CDTF">2022-11-09T01:08:00Z</dcterms:created>
  <dcterms:modified xsi:type="dcterms:W3CDTF">2022-11-11T02:07:00Z</dcterms:modified>
</cp:coreProperties>
</file>